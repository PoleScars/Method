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D0053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866185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C1261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FDE06D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3B8FD1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AD2EBF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8B2756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14F167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21D7421" w14:textId="77777777" w:rsidR="00802C95" w:rsidRDefault="00802C95">
      <w:pPr>
        <w:spacing w:before="4" w:after="0" w:line="240" w:lineRule="exact"/>
        <w:rPr>
          <w:sz w:val="24"/>
          <w:szCs w:val="24"/>
        </w:rPr>
      </w:pPr>
    </w:p>
    <w:p w14:paraId="3EFCBF93" w14:textId="77777777" w:rsidR="00802C95" w:rsidRDefault="007D5015">
      <w:pPr>
        <w:spacing w:after="0" w:line="539" w:lineRule="exact"/>
        <w:ind w:left="114" w:right="4250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pacing w:val="-46"/>
          <w:sz w:val="49"/>
          <w:szCs w:val="49"/>
        </w:rPr>
        <w:t>T</w:t>
      </w:r>
      <w:r>
        <w:rPr>
          <w:rFonts w:ascii="Arial" w:eastAsia="Arial" w:hAnsi="Arial" w:cs="Arial"/>
          <w:b/>
          <w:bCs/>
          <w:sz w:val="49"/>
          <w:szCs w:val="49"/>
        </w:rPr>
        <w:t>ABLE</w:t>
      </w:r>
      <w:r>
        <w:rPr>
          <w:rFonts w:ascii="Arial" w:eastAsia="Arial" w:hAnsi="Arial" w:cs="Arial"/>
          <w:b/>
          <w:bCs/>
          <w:spacing w:val="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6"/>
          <w:sz w:val="49"/>
          <w:szCs w:val="49"/>
        </w:rPr>
        <w:t>CONTENTS</w:t>
      </w:r>
    </w:p>
    <w:p w14:paraId="014E3CF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18613B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FB0407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7A5A51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8BAC6F6" w14:textId="77777777" w:rsidR="00802C95" w:rsidRDefault="00802C95">
      <w:pPr>
        <w:spacing w:before="6" w:after="0" w:line="260" w:lineRule="exact"/>
        <w:rPr>
          <w:sz w:val="26"/>
          <w:szCs w:val="26"/>
        </w:rPr>
      </w:pPr>
    </w:p>
    <w:p w14:paraId="506F84E9" w14:textId="77777777" w:rsidR="00802C95" w:rsidRDefault="007D5015">
      <w:pPr>
        <w:spacing w:after="0" w:line="519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ABLE</w:t>
      </w:r>
      <w:r>
        <w:rPr>
          <w:rFonts w:ascii="Arial" w:eastAsia="Arial" w:hAnsi="Arial" w:cs="Arial"/>
          <w:b/>
          <w:bCs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CONTENTS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19"/>
          <w:sz w:val="24"/>
          <w:szCs w:val="24"/>
        </w:rPr>
        <w:t xml:space="preserve">i </w:t>
      </w:r>
      <w:r>
        <w:rPr>
          <w:rFonts w:ascii="Arial" w:eastAsia="Arial" w:hAnsi="Arial" w:cs="Arial"/>
          <w:b/>
          <w:bCs/>
          <w:sz w:val="24"/>
          <w:szCs w:val="24"/>
        </w:rPr>
        <w:t>LIST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FIGURES     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19"/>
          <w:sz w:val="24"/>
          <w:szCs w:val="24"/>
        </w:rPr>
        <w:t xml:space="preserve">iii </w:t>
      </w:r>
      <w:r>
        <w:rPr>
          <w:rFonts w:ascii="Arial" w:eastAsia="Arial" w:hAnsi="Arial" w:cs="Arial"/>
          <w:b/>
          <w:bCs/>
          <w:sz w:val="24"/>
          <w:szCs w:val="24"/>
        </w:rPr>
        <w:t>LIST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OF</w:t>
      </w:r>
      <w:r>
        <w:rPr>
          <w:rFonts w:ascii="Arial" w:eastAsia="Arial" w:hAnsi="Arial" w:cs="Arial"/>
          <w:b/>
          <w:bCs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ABLES                            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w w:val="106"/>
          <w:sz w:val="24"/>
          <w:szCs w:val="24"/>
        </w:rPr>
        <w:t>iv</w:t>
      </w:r>
    </w:p>
    <w:p w14:paraId="614ACBAA" w14:textId="77777777" w:rsidR="00802C95" w:rsidRDefault="007D5015">
      <w:pPr>
        <w:spacing w:before="9"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 xml:space="preserve">1  </w:t>
      </w:r>
      <w:r>
        <w:rPr>
          <w:rFonts w:ascii="Arial" w:eastAsia="Arial" w:hAnsi="Arial" w:cs="Arial"/>
          <w:b/>
          <w:bCs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EXPERIMEN</w:t>
      </w:r>
      <w:r>
        <w:rPr>
          <w:rFonts w:ascii="Arial" w:eastAsia="Arial" w:hAnsi="Arial" w:cs="Arial"/>
          <w:b/>
          <w:bCs/>
          <w:spacing w:val="-22"/>
          <w:sz w:val="24"/>
          <w:szCs w:val="24"/>
        </w:rPr>
        <w:t>T</w:t>
      </w:r>
      <w:r>
        <w:rPr>
          <w:rFonts w:ascii="Arial" w:eastAsia="Arial" w:hAnsi="Arial" w:cs="Arial"/>
          <w:b/>
          <w:bCs/>
          <w:sz w:val="24"/>
          <w:szCs w:val="24"/>
        </w:rPr>
        <w:t>AL</w:t>
      </w:r>
      <w:r>
        <w:rPr>
          <w:rFonts w:ascii="Arial" w:eastAsia="Arial" w:hAnsi="Arial" w:cs="Arial"/>
          <w:b/>
          <w:bCs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 xml:space="preserve">PROCEDURE                                                                                   </w:t>
      </w:r>
      <w:r>
        <w:rPr>
          <w:rFonts w:ascii="Arial" w:eastAsia="Arial" w:hAnsi="Arial" w:cs="Arial"/>
          <w:b/>
          <w:bCs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1</w:t>
      </w:r>
    </w:p>
    <w:p w14:paraId="0D741D9D" w14:textId="77777777"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  <w:t>Master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14:paraId="3AA0D63E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8"/>
          <w:sz w:val="24"/>
          <w:szCs w:val="24"/>
        </w:rPr>
        <w:t>Base</w:t>
      </w:r>
      <w:r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14:paraId="4747E9EE" w14:textId="77777777" w:rsidR="00802C95" w:rsidRDefault="007D5015">
      <w:pPr>
        <w:tabs>
          <w:tab w:val="left" w:pos="1780"/>
          <w:tab w:val="left" w:pos="392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1.1.2</w:t>
      </w:r>
      <w:r>
        <w:rPr>
          <w:rFonts w:ascii="Arial" w:eastAsia="Arial" w:hAnsi="Arial" w:cs="Arial"/>
          <w:sz w:val="24"/>
          <w:szCs w:val="24"/>
        </w:rPr>
        <w:tab/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</w:t>
      </w:r>
    </w:p>
    <w:p w14:paraId="2CE62E66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1.1.3</w:t>
      </w:r>
      <w:r>
        <w:rPr>
          <w:rFonts w:ascii="Arial" w:eastAsia="Arial" w:hAnsi="Arial" w:cs="Arial"/>
          <w:sz w:val="24"/>
          <w:szCs w:val="24"/>
        </w:rPr>
        <w:tab/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3</w:t>
      </w:r>
    </w:p>
    <w:p w14:paraId="158EB7DA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1.1.4</w:t>
      </w:r>
      <w:r>
        <w:rPr>
          <w:rFonts w:ascii="Arial" w:eastAsia="Arial" w:hAnsi="Arial" w:cs="Arial"/>
          <w:sz w:val="24"/>
          <w:szCs w:val="24"/>
        </w:rPr>
        <w:tab/>
        <w:t>Melt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14:paraId="1F2FF3E6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1.1.5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14:paraId="0DAC7FE5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1.1.6</w:t>
      </w:r>
      <w:r>
        <w:rPr>
          <w:rFonts w:ascii="Arial" w:eastAsia="Arial" w:hAnsi="Arial" w:cs="Arial"/>
          <w:sz w:val="24"/>
          <w:szCs w:val="24"/>
        </w:rPr>
        <w:tab/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Casting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14:paraId="2DB336A7" w14:textId="77777777"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  <w:t>Bulk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14:paraId="4F4482ED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14:paraId="125FAB45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1.2.2</w:t>
      </w:r>
      <w:r>
        <w:rPr>
          <w:rFonts w:ascii="Arial" w:eastAsia="Arial" w:hAnsi="Arial" w:cs="Arial"/>
          <w:sz w:val="24"/>
          <w:szCs w:val="24"/>
        </w:rPr>
        <w:tab/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Casting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14:paraId="7B3A427D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6"/>
          <w:sz w:val="24"/>
          <w:szCs w:val="24"/>
        </w:rPr>
        <w:t>Sample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Cutting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5</w:t>
      </w:r>
    </w:p>
    <w:p w14:paraId="0515C01B" w14:textId="77777777"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z w:val="24"/>
          <w:szCs w:val="24"/>
        </w:rPr>
        <w:tab/>
        <w:t>Semi-Crystalline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14:paraId="2E7787AD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14:paraId="3A9CD6B5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6"/>
          <w:sz w:val="24"/>
          <w:szCs w:val="24"/>
        </w:rPr>
        <w:t>Riser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Removal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14:paraId="2DE5B5F2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Extraction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14:paraId="6081D6BC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1.3.4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Rounding 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14:paraId="7017D19F" w14:textId="77777777" w:rsidR="00802C95" w:rsidRDefault="007D5015">
      <w:pPr>
        <w:tabs>
          <w:tab w:val="left" w:pos="1780"/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1.3.5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14:paraId="5CD1AD1B" w14:textId="77777777"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</w:t>
      </w:r>
      <w:r>
        <w:rPr>
          <w:rFonts w:ascii="Arial" w:eastAsia="Arial" w:hAnsi="Arial" w:cs="Arial"/>
          <w:sz w:val="24"/>
          <w:szCs w:val="24"/>
        </w:rPr>
        <w:tab/>
        <w:t>Crystalline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14:paraId="72EAD7D2" w14:textId="77777777"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1.4.1</w:t>
      </w:r>
      <w:r>
        <w:rPr>
          <w:rFonts w:ascii="Arial" w:eastAsia="Arial" w:hAnsi="Arial" w:cs="Arial"/>
          <w:sz w:val="24"/>
          <w:szCs w:val="24"/>
        </w:rPr>
        <w:tab/>
        <w:t>Gravity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14:paraId="36668C86" w14:textId="77777777"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8"/>
          <w:sz w:val="24"/>
          <w:szCs w:val="24"/>
        </w:rPr>
        <w:t>Sectioning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14:paraId="1729C6A0" w14:textId="77777777"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Rounding 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14:paraId="38B5A8B7" w14:textId="77777777"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1.4.4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14:paraId="2C163DFD" w14:textId="77777777"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</w:t>
      </w:r>
      <w:r>
        <w:rPr>
          <w:rFonts w:ascii="Arial" w:eastAsia="Arial" w:hAnsi="Arial" w:cs="Arial"/>
          <w:sz w:val="24"/>
          <w:szCs w:val="24"/>
        </w:rPr>
        <w:tab/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Sputtering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14:paraId="6C54CDA7" w14:textId="77777777" w:rsidR="00802C95" w:rsidRDefault="007D5015">
      <w:pPr>
        <w:tabs>
          <w:tab w:val="left" w:pos="1780"/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1.5.1</w:t>
      </w:r>
      <w:r>
        <w:rPr>
          <w:rFonts w:ascii="Arial" w:eastAsia="Arial" w:hAnsi="Arial" w:cs="Arial"/>
          <w:sz w:val="24"/>
          <w:szCs w:val="24"/>
        </w:rPr>
        <w:tab/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14:paraId="0C626918" w14:textId="77777777" w:rsidR="00802C95" w:rsidRDefault="00802C95">
      <w:pPr>
        <w:spacing w:after="0"/>
        <w:sectPr w:rsidR="00802C95">
          <w:footerReference w:type="default" r:id="rId6"/>
          <w:type w:val="continuous"/>
          <w:pgSz w:w="11920" w:h="16840"/>
          <w:pgMar w:top="1560" w:right="1020" w:bottom="720" w:left="1020" w:header="720" w:footer="520" w:gutter="0"/>
          <w:cols w:space="720"/>
        </w:sectPr>
      </w:pPr>
    </w:p>
    <w:p w14:paraId="36668713" w14:textId="77777777" w:rsidR="00802C95" w:rsidRDefault="00802C95">
      <w:pPr>
        <w:spacing w:before="8" w:after="0" w:line="90" w:lineRule="exact"/>
        <w:rPr>
          <w:sz w:val="9"/>
          <w:szCs w:val="9"/>
        </w:rPr>
      </w:pPr>
    </w:p>
    <w:tbl>
      <w:tblPr>
        <w:tblW w:w="0" w:type="auto"/>
        <w:tblInd w:w="4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662"/>
        <w:gridCol w:w="1339"/>
        <w:gridCol w:w="179"/>
        <w:gridCol w:w="179"/>
        <w:gridCol w:w="179"/>
        <w:gridCol w:w="179"/>
        <w:gridCol w:w="179"/>
        <w:gridCol w:w="179"/>
        <w:gridCol w:w="181"/>
        <w:gridCol w:w="180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179"/>
        <w:gridCol w:w="276"/>
        <w:gridCol w:w="443"/>
      </w:tblGrid>
      <w:tr w:rsidR="00802C95" w14:paraId="02B432FB" w14:textId="77777777">
        <w:trPr>
          <w:trHeight w:hRule="exact" w:val="39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1658B713" w14:textId="77777777"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64741F34" w14:textId="77777777" w:rsidR="00802C95" w:rsidRDefault="007D5015">
            <w:pPr>
              <w:tabs>
                <w:tab w:val="left" w:pos="800"/>
              </w:tabs>
              <w:spacing w:before="5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1.5.2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Deposition</w:t>
            </w:r>
            <w:r>
              <w:rPr>
                <w:rFonts w:ascii="Arial" w:eastAsia="Arial" w:hAnsi="Arial" w:cs="Arial"/>
                <w:spacing w:val="1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of</w:t>
            </w:r>
            <w:r>
              <w:rPr>
                <w:rFonts w:ascii="Arial" w:eastAsia="Arial" w:hAnsi="Arial" w:cs="Arial"/>
                <w:spacing w:val="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Films</w:t>
            </w:r>
            <w:r>
              <w:rPr>
                <w:rFonts w:ascii="Arial" w:eastAsia="Arial" w:hAnsi="Arial" w:cs="Arial"/>
                <w:spacing w:val="2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5DDFCC9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0377E4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BF3C8FA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271E33B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627220E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5241D6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CB484E9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45BB42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D1A8639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D9BF49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3028A4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37F0489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DDA73C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4655A66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49DE55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FE356A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F7FC3D8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890F74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C22DB1C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03CB8B0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485E0A1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F0725CE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04214D8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2268779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B28011B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8BF1B9D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6930F5A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02C0EE2E" w14:textId="77777777" w:rsidR="00802C95" w:rsidRDefault="007D5015">
            <w:pPr>
              <w:spacing w:before="5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3E7DFF34" w14:textId="77777777" w:rsidR="00802C95" w:rsidRDefault="007D5015">
            <w:pPr>
              <w:spacing w:before="5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</w:t>
            </w:r>
          </w:p>
        </w:tc>
      </w:tr>
      <w:tr w:rsidR="00802C95" w14:paraId="0679073C" w14:textId="77777777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56147D6E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</w:t>
            </w:r>
          </w:p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6B1CD248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Examined</w:t>
            </w:r>
            <w:r>
              <w:rPr>
                <w:rFonts w:ascii="Arial" w:eastAsia="Arial" w:hAnsi="Arial" w:cs="Arial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Substrates</w:t>
            </w:r>
            <w:r>
              <w:rPr>
                <w:rFonts w:ascii="Arial" w:eastAsia="Arial" w:hAnsi="Arial" w:cs="Arial"/>
                <w:spacing w:val="2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BBC058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2CB8C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9B96EA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9D5E32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D77AEF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37F761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BE1698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19B3E5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B3233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25BA56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0E5ADA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643807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6A5045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3A3672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EB900D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61D80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6A9468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04906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524789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33030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08435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0D318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C330E9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DC2C5C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42AAC8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42A72B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7FB9F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1E0EDAC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3AEBE33A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 w14:paraId="51F9766E" w14:textId="77777777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6C173022" w14:textId="77777777"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509E700D" w14:textId="77777777"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Al</w:t>
            </w:r>
            <w:r>
              <w:rPr>
                <w:rFonts w:ascii="Arial" w:eastAsia="Arial" w:hAnsi="Arial" w:cs="Arial"/>
                <w:spacing w:val="3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4"/>
                <w:sz w:val="24"/>
                <w:szCs w:val="24"/>
              </w:rPr>
              <w:t>DSC</w:t>
            </w:r>
            <w:r>
              <w:rPr>
                <w:rFonts w:ascii="Arial" w:eastAsia="Arial" w:hAnsi="Arial" w:cs="Arial"/>
                <w:spacing w:val="-3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Lid</w:t>
            </w:r>
            <w:r>
              <w:rPr>
                <w:rFonts w:ascii="Arial" w:eastAsia="Arial" w:hAnsi="Arial" w:cs="Arial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6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3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93D8B8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91F581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284641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FFD30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05011E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ACCB57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5BA16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84BC53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D9657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816263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4C5480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F69F16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E5F4F6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976828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27A59F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ADA72A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96C8E2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495B40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E2825D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53FA26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545732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605C9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FCBEAA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CF53F6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78DA07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F50E2F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D202EB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06AD0E8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3813282F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 w14:paraId="6ABD7B96" w14:textId="77777777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6A412E41" w14:textId="77777777" w:rsidR="00802C95" w:rsidRDefault="00802C95"/>
        </w:tc>
        <w:tc>
          <w:tcPr>
            <w:tcW w:w="3256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61985AB6" w14:textId="77777777"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1.6.2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Silica</w:t>
            </w:r>
            <w:r>
              <w:rPr>
                <w:rFonts w:ascii="Arial" w:eastAsia="Arial" w:hAnsi="Arial" w:cs="Arial"/>
                <w:spacing w:val="-2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3"/>
                <w:sz w:val="24"/>
                <w:szCs w:val="24"/>
              </w:rPr>
              <w:t>Glass</w:t>
            </w:r>
            <w:r>
              <w:rPr>
                <w:rFonts w:ascii="Arial" w:eastAsia="Arial" w:hAnsi="Arial" w:cs="Arial"/>
                <w:spacing w:val="-2"/>
                <w:w w:val="9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-1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CDCF5E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3D3379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908D2C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28A1EB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7C91BD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93DB3F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F2EC32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002A67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0B9B6A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FA18CD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A61D2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BA435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2B6C53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8B8899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82A80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175671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000C6E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8DC6FA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BB52A2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01FAA2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9CFA80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6D28A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CBD2C9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0637C5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A6AC6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C3133E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6A1E7A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1C40183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61ED6160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 w14:paraId="4C8D740B" w14:textId="77777777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3B0FEC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1.6.3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2EDE8FD3" w14:textId="77777777"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Silicon</w:t>
            </w:r>
            <w:r>
              <w:rPr>
                <w:rFonts w:ascii="Arial" w:eastAsia="Arial" w:hAnsi="Arial" w:cs="Arial"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pacing w:val="-22"/>
                <w:sz w:val="24"/>
                <w:szCs w:val="24"/>
              </w:rPr>
              <w:t>W</w:t>
            </w:r>
            <w:r>
              <w:rPr>
                <w:rFonts w:ascii="Arial" w:eastAsia="Arial" w:hAnsi="Arial" w:cs="Arial"/>
                <w:sz w:val="24"/>
                <w:szCs w:val="24"/>
              </w:rPr>
              <w:t>afer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w w:val="96"/>
                <w:sz w:val="24"/>
                <w:szCs w:val="24"/>
              </w:rPr>
              <w:t>Substrate</w:t>
            </w:r>
            <w:r>
              <w:rPr>
                <w:rFonts w:ascii="Arial" w:eastAsia="Arial" w:hAnsi="Arial" w:cs="Arial"/>
                <w:spacing w:val="4"/>
                <w:w w:val="9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B40693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1126D5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AF9086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EC35B6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96B3C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B7A6FB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1D9F3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2710C7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5F8202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F53ED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79DA4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6B8043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C86F98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11F0BA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F0DEEB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8AAF8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77D975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8243D7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5631E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2C45B0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1E60B8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154A23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6DFFAF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9AB872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6DF6E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9A679B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1297AA3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5F68A4F7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 w14:paraId="374B76D0" w14:textId="77777777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69A99B71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1.7</w:t>
            </w:r>
          </w:p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BD28E6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Storage</w:t>
            </w:r>
            <w:r>
              <w:rPr>
                <w:rFonts w:ascii="Arial" w:eastAsia="Arial" w:hAnsi="Arial" w:cs="Arial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5D6DA2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E7B881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41FF11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870849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F9BD6D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88E009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AB8D4A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FC2EEE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454AEE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FC76FB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16CE5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2F61B1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7B4D5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3534E6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DF3EE6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20CF01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563353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9FE365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8765AA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8180D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6391B8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7E1553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A8F1D0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58C37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B50BCF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36D79A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9E0475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C1EC33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347F5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006A67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2E00E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E62CB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64E06D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68BC2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7F06BC1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4069D635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</w:t>
            </w:r>
          </w:p>
        </w:tc>
      </w:tr>
      <w:tr w:rsidR="00802C95" w14:paraId="71164092" w14:textId="77777777">
        <w:trPr>
          <w:trHeight w:hRule="exact" w:val="35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6519CEF2" w14:textId="77777777" w:rsidR="00802C95" w:rsidRDefault="00802C95"/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24FB66" w14:textId="77777777" w:rsidR="00802C95" w:rsidRDefault="007D5015">
            <w:pPr>
              <w:tabs>
                <w:tab w:val="left" w:pos="800"/>
              </w:tabs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1.7.1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Desiccator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7CD379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DA9D4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BCFBB0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B47C5E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B80032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90535D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7EFA16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0F782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F826A6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938EEA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827379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38D1A1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72EA39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46E3B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19BF4F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710CAB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A3ECB4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608D8C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C7030E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71161D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0E25C7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7028E1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811ACB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91B062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CC8BA3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9C05C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B976A3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D239E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E04847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5BE8B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FB492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3288D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AB80C2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1B7E80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074DFC2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55CE9425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</w:t>
            </w:r>
          </w:p>
        </w:tc>
      </w:tr>
      <w:tr w:rsidR="00802C95" w14:paraId="3B6E4374" w14:textId="77777777">
        <w:trPr>
          <w:trHeight w:hRule="exact" w:val="299"/>
        </w:trPr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</w:tcPr>
          <w:p w14:paraId="7DB81C98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</w:t>
            </w:r>
          </w:p>
        </w:tc>
        <w:tc>
          <w:tcPr>
            <w:tcW w:w="20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2DE14A" w14:textId="77777777" w:rsidR="00802C95" w:rsidRDefault="007D5015">
            <w:pPr>
              <w:spacing w:before="18" w:after="0" w:line="240" w:lineRule="auto"/>
              <w:ind w:left="4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A28A74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4A62F0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65F58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08936C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B07380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FC2B5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B16C20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31E6D3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14FEB2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1FD4F1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DD1403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F98546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1EB64B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E82894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0D964B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EF9F7A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69FAC5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6A2A50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8A1ABD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4A876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F39B05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2EFAB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C54CA6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BE559F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8B900F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C66F26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46E17C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E924C1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7EB7E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161B15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BDD5F0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69446A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167085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8B91BF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0072014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30A8165A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</w:t>
            </w:r>
          </w:p>
        </w:tc>
      </w:tr>
      <w:tr w:rsidR="00802C95" w14:paraId="7E17FE7A" w14:textId="77777777">
        <w:trPr>
          <w:trHeight w:hRule="exact" w:val="418"/>
        </w:trPr>
        <w:tc>
          <w:tcPr>
            <w:tcW w:w="9359" w:type="dxa"/>
            <w:gridSpan w:val="39"/>
            <w:tcBorders>
              <w:top w:val="nil"/>
              <w:left w:val="nil"/>
              <w:bottom w:val="nil"/>
              <w:right w:val="nil"/>
            </w:tcBorders>
          </w:tcPr>
          <w:p w14:paraId="101E866F" w14:textId="77777777" w:rsidR="00802C95" w:rsidRDefault="007D5015">
            <w:pPr>
              <w:tabs>
                <w:tab w:val="left" w:pos="1340"/>
                <w:tab w:val="left" w:pos="9080"/>
              </w:tabs>
              <w:spacing w:before="7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1.8.1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Stylus</w:t>
            </w:r>
            <w:r>
              <w:rPr>
                <w:rFonts w:ascii="Arial" w:eastAsia="Arial" w:hAnsi="Arial" w:cs="Arial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p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sz w:val="24"/>
                <w:szCs w:val="24"/>
              </w:rPr>
              <w:t>ofiler</w:t>
            </w:r>
            <w:r>
              <w:rPr>
                <w:rFonts w:ascii="Arial" w:eastAsia="Arial" w:hAnsi="Arial" w:cs="Arial"/>
                <w:spacing w:val="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characterisation </w:t>
            </w:r>
            <w:r>
              <w:rPr>
                <w:rFonts w:ascii="Arial" w:eastAsia="Arial" w:hAnsi="Arial" w:cs="Arial"/>
                <w:spacing w:val="1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15</w:t>
            </w:r>
          </w:p>
        </w:tc>
      </w:tr>
      <w:tr w:rsidR="00802C95" w14:paraId="76AE45ED" w14:textId="77777777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8A8A53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1.8.2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52E983AB" w14:textId="77777777"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5"/>
                <w:sz w:val="24"/>
                <w:szCs w:val="24"/>
              </w:rPr>
              <w:t>SEM</w:t>
            </w:r>
            <w:r>
              <w:rPr>
                <w:rFonts w:ascii="Arial" w:eastAsia="Arial" w:hAnsi="Arial" w:cs="Arial"/>
                <w:spacing w:val="-4"/>
                <w:w w:val="9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6D182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44729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BEE318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BEED3F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445C4D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39CD1A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223EF4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7A02B9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6B46EA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305319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94C478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61899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E86DD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5CB11A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A71C64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9D086F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FD7285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C32A32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DAA3FC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5D6DA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643F6D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861237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1998CA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B4C98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4A39C4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B01D8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69789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5743394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48F83FA4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 w14:paraId="1FE31955" w14:textId="77777777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6BD7CA7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1.8.3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7E63C757" w14:textId="77777777"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2"/>
                <w:sz w:val="24"/>
                <w:szCs w:val="24"/>
              </w:rPr>
              <w:t>EDS</w:t>
            </w:r>
            <w:r>
              <w:rPr>
                <w:rFonts w:ascii="Arial" w:eastAsia="Arial" w:hAnsi="Arial" w:cs="Arial"/>
                <w:spacing w:val="-2"/>
                <w:w w:val="9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5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4E3490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E760F5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236C55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3C3F9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60602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0563A1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FE4A4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475920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D6F6AB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65D97F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F9CB6E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2093C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ED2226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E7F36A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1600E4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1014B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CF71AA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EC73E2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CA8602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27E312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E3095C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8EF1A1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C87E3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9E845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9486D6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A98DF4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5BB8E9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775A668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621D7A20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 w14:paraId="022DC004" w14:textId="77777777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64FA772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1.8.4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18D7AAE4" w14:textId="77777777"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4"/>
                <w:sz w:val="24"/>
                <w:szCs w:val="24"/>
              </w:rPr>
              <w:t>DSC</w:t>
            </w:r>
            <w:r>
              <w:rPr>
                <w:rFonts w:ascii="Arial" w:eastAsia="Arial" w:hAnsi="Arial" w:cs="Arial"/>
                <w:spacing w:val="-3"/>
                <w:w w:val="9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4C3A49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08D7AA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EA693E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78428A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4198FE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B1571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56721E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08DD58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C45275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403B84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DC277E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87EC49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248AF5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97C932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26D9B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C7B66C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522886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8D6D1E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43F242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55B67A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EA3557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B11B4A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14D4EE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DD7D54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C1E89F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AA0B6C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28FF00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36F7A47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556E43D9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</w:t>
            </w:r>
          </w:p>
        </w:tc>
      </w:tr>
      <w:tr w:rsidR="00802C95" w14:paraId="5E9E1225" w14:textId="77777777">
        <w:trPr>
          <w:trHeight w:hRule="exact" w:val="29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2C074F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1.8.5</w:t>
            </w:r>
          </w:p>
        </w:tc>
        <w:tc>
          <w:tcPr>
            <w:tcW w:w="2594" w:type="dxa"/>
            <w:gridSpan w:val="8"/>
            <w:tcBorders>
              <w:top w:val="nil"/>
              <w:left w:val="nil"/>
              <w:bottom w:val="nil"/>
              <w:right w:val="nil"/>
            </w:tcBorders>
          </w:tcPr>
          <w:p w14:paraId="242141D6" w14:textId="77777777" w:rsidR="00802C95" w:rsidRDefault="007D5015">
            <w:pPr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XRD</w:t>
            </w:r>
            <w:r>
              <w:rPr>
                <w:rFonts w:ascii="Arial" w:eastAsia="Arial" w:hAnsi="Arial" w:cs="Arial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AE77AF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64655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F9082C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5F5499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E15A62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F9541F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C10D2B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C6F6CA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9A702E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7281EE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93677D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9A0002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A32564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82566B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DE1804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02CD7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990B4A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F70537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33E2D42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35B059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5F1FF5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FDDA11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47AE70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9FE877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49F740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326F2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DDE2F3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2FC7005E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0065DB63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16</w:t>
            </w:r>
          </w:p>
        </w:tc>
      </w:tr>
      <w:tr w:rsidR="00802C95" w14:paraId="1A357A2B" w14:textId="77777777">
        <w:trPr>
          <w:trHeight w:hRule="exact" w:val="418"/>
        </w:trPr>
        <w:tc>
          <w:tcPr>
            <w:tcW w:w="9359" w:type="dxa"/>
            <w:gridSpan w:val="39"/>
            <w:tcBorders>
              <w:top w:val="nil"/>
              <w:left w:val="nil"/>
              <w:bottom w:val="nil"/>
              <w:right w:val="nil"/>
            </w:tcBorders>
          </w:tcPr>
          <w:p w14:paraId="712B0396" w14:textId="77777777" w:rsidR="00802C95" w:rsidRDefault="007D5015">
            <w:pPr>
              <w:tabs>
                <w:tab w:val="left" w:pos="1340"/>
                <w:tab w:val="left" w:pos="9080"/>
              </w:tabs>
              <w:spacing w:before="7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1.8.6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Nano-indentation</w:t>
            </w:r>
            <w:r>
              <w:rPr>
                <w:rFonts w:ascii="Arial" w:eastAsia="Arial" w:hAnsi="Arial" w:cs="Arial"/>
                <w:spacing w:val="4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pacing w:val="5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16</w:t>
            </w:r>
          </w:p>
        </w:tc>
      </w:tr>
      <w:tr w:rsidR="00802C95" w14:paraId="087E1386" w14:textId="77777777">
        <w:trPr>
          <w:trHeight w:hRule="exact" w:val="35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C9406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1.8.7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61E759D5" w14:textId="77777777" w:rsidR="00802C95" w:rsidRDefault="007D5015">
            <w:pPr>
              <w:tabs>
                <w:tab w:val="left" w:pos="2640"/>
              </w:tabs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AFM</w:t>
            </w:r>
            <w:r>
              <w:rPr>
                <w:rFonts w:ascii="Arial" w:eastAsia="Arial" w:hAnsi="Arial" w:cs="Arial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36E2E4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4F3055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A21558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BDB750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D25B54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AA965C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FB2411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78A36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321137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6F4716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AB0617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B97667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A4306C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868ADF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2E64E6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85B4479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05EBB7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D4B629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012B72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908AA0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C6FD97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9F654B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1CC9F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D7C1E1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D9BDFC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FE5AE3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795844D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4A570C42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17</w:t>
            </w:r>
          </w:p>
        </w:tc>
      </w:tr>
      <w:tr w:rsidR="00802C95" w14:paraId="2973B9AB" w14:textId="77777777">
        <w:trPr>
          <w:trHeight w:hRule="exact" w:val="399"/>
        </w:trPr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BFC375" w14:textId="77777777" w:rsidR="00802C95" w:rsidRDefault="007D5015">
            <w:pPr>
              <w:spacing w:before="18" w:after="0" w:line="240" w:lineRule="auto"/>
              <w:ind w:left="59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1.8.8</w:t>
            </w:r>
          </w:p>
        </w:tc>
        <w:tc>
          <w:tcPr>
            <w:tcW w:w="2774" w:type="dxa"/>
            <w:gridSpan w:val="9"/>
            <w:tcBorders>
              <w:top w:val="nil"/>
              <w:left w:val="nil"/>
              <w:bottom w:val="nil"/>
              <w:right w:val="nil"/>
            </w:tcBorders>
          </w:tcPr>
          <w:p w14:paraId="42BA6028" w14:textId="77777777" w:rsidR="00802C95" w:rsidRDefault="007D5015">
            <w:pPr>
              <w:tabs>
                <w:tab w:val="left" w:pos="2460"/>
              </w:tabs>
              <w:spacing w:before="18" w:after="0" w:line="240" w:lineRule="auto"/>
              <w:ind w:left="143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FIB</w:t>
            </w:r>
            <w:r>
              <w:rPr>
                <w:rFonts w:ascii="Arial" w:eastAsia="Arial" w:hAnsi="Arial" w:cs="Arial"/>
                <w:spacing w:val="-2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characterisation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  <w:t>.</w:t>
            </w:r>
            <w:r>
              <w:rPr>
                <w:rFonts w:ascii="Arial" w:eastAsia="Arial" w:hAnsi="Arial" w:cs="Arial"/>
                <w:spacing w:val="4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307B3A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983CE5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08F635B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7E367B0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A0D854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3BFEE48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5251E0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BFE5653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7428F2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F7BE08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E618EC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FB0670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D6D4A7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CF7A3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6919EB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7B83F9BF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11117F7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57D110B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0A7ACF84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2477B3AD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1F34BA9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4E6AB96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05181F1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31F2DC55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4CFB844A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79" w:type="dxa"/>
            <w:tcBorders>
              <w:top w:val="nil"/>
              <w:left w:val="nil"/>
              <w:bottom w:val="nil"/>
              <w:right w:val="nil"/>
            </w:tcBorders>
          </w:tcPr>
          <w:p w14:paraId="680EFBC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276" w:type="dxa"/>
            <w:tcBorders>
              <w:top w:val="nil"/>
              <w:left w:val="nil"/>
              <w:bottom w:val="nil"/>
              <w:right w:val="nil"/>
            </w:tcBorders>
          </w:tcPr>
          <w:p w14:paraId="21DEB70C" w14:textId="77777777" w:rsidR="00802C95" w:rsidRDefault="007D5015">
            <w:pPr>
              <w:spacing w:before="18" w:after="0" w:line="240" w:lineRule="auto"/>
              <w:ind w:left="60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</w:tcPr>
          <w:p w14:paraId="78211D73" w14:textId="77777777" w:rsidR="00802C95" w:rsidRDefault="007D5015">
            <w:pPr>
              <w:spacing w:before="18" w:after="0" w:line="240" w:lineRule="auto"/>
              <w:ind w:left="156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17</w:t>
            </w:r>
          </w:p>
        </w:tc>
      </w:tr>
    </w:tbl>
    <w:p w14:paraId="57A69662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CE40F76" w14:textId="77777777" w:rsidR="00802C95" w:rsidRDefault="007D5015">
      <w:pPr>
        <w:tabs>
          <w:tab w:val="left" w:pos="460"/>
          <w:tab w:val="left" w:pos="9500"/>
        </w:tabs>
        <w:spacing w:before="15"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2</w:t>
      </w:r>
      <w:r>
        <w:rPr>
          <w:rFonts w:ascii="Arial" w:eastAsia="Arial" w:hAnsi="Arial" w:cs="Arial"/>
          <w:b/>
          <w:bCs/>
          <w:sz w:val="24"/>
          <w:szCs w:val="24"/>
        </w:rPr>
        <w:tab/>
        <w:t>BIBLIOGRAPHY</w:t>
      </w:r>
      <w:r>
        <w:rPr>
          <w:rFonts w:ascii="Arial" w:eastAsia="Arial" w:hAnsi="Arial" w:cs="Arial"/>
          <w:b/>
          <w:bCs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ab/>
        <w:t>18</w:t>
      </w:r>
    </w:p>
    <w:p w14:paraId="4431DDE3" w14:textId="77777777" w:rsidR="00802C95" w:rsidRDefault="00802C95">
      <w:pPr>
        <w:spacing w:after="0"/>
        <w:sectPr w:rsidR="00802C95">
          <w:footerReference w:type="default" r:id="rId7"/>
          <w:pgSz w:w="11920" w:h="16840"/>
          <w:pgMar w:top="1540" w:right="980" w:bottom="720" w:left="1020" w:header="0" w:footer="520" w:gutter="0"/>
          <w:cols w:space="720"/>
        </w:sectPr>
      </w:pPr>
    </w:p>
    <w:p w14:paraId="481A13E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B7A2E8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956DD7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479CB9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F84E2C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7FDEF7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D7D6D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A5A85B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DC8CED7" w14:textId="77777777" w:rsidR="00802C95" w:rsidRDefault="00802C95">
      <w:pPr>
        <w:spacing w:before="4" w:after="0" w:line="240" w:lineRule="exact"/>
        <w:rPr>
          <w:sz w:val="24"/>
          <w:szCs w:val="24"/>
        </w:rPr>
      </w:pPr>
    </w:p>
    <w:p w14:paraId="2BB3F6A2" w14:textId="77777777"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commentRangeStart w:id="0"/>
      <w:r>
        <w:rPr>
          <w:rFonts w:ascii="Arial" w:eastAsia="Arial" w:hAnsi="Arial" w:cs="Arial"/>
          <w:b/>
          <w:bCs/>
          <w:sz w:val="49"/>
          <w:szCs w:val="49"/>
        </w:rPr>
        <w:t>LIST</w:t>
      </w:r>
      <w:r>
        <w:rPr>
          <w:rFonts w:ascii="Arial" w:eastAsia="Arial" w:hAnsi="Arial" w:cs="Arial"/>
          <w:b/>
          <w:bCs/>
          <w:spacing w:val="52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2"/>
          <w:sz w:val="49"/>
          <w:szCs w:val="49"/>
        </w:rPr>
        <w:t>FIGURES</w:t>
      </w:r>
      <w:commentRangeEnd w:id="0"/>
      <w:r w:rsidR="00A82CF8">
        <w:rPr>
          <w:rStyle w:val="CommentReference"/>
        </w:rPr>
        <w:commentReference w:id="0"/>
      </w:r>
    </w:p>
    <w:p w14:paraId="3209673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DCA667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8C93B1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AEBED9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806A1B4" w14:textId="77777777" w:rsidR="00802C95" w:rsidRDefault="00802C95">
      <w:pPr>
        <w:spacing w:before="6" w:after="0" w:line="220" w:lineRule="exact"/>
      </w:pPr>
    </w:p>
    <w:p w14:paraId="31766D4E" w14:textId="77777777" w:rsidR="00802C95" w:rsidRDefault="007D5015">
      <w:pPr>
        <w:tabs>
          <w:tab w:val="left" w:pos="1020"/>
        </w:tabs>
        <w:spacing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7"/>
          <w:sz w:val="24"/>
          <w:szCs w:val="24"/>
        </w:rPr>
        <w:t>(a)</w:t>
      </w:r>
      <w:r>
        <w:rPr>
          <w:rFonts w:ascii="Arial" w:eastAsia="Arial" w:hAnsi="Arial" w:cs="Arial"/>
          <w:spacing w:val="-20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St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uers</w:t>
      </w:r>
      <w:r>
        <w:rPr>
          <w:rFonts w:ascii="Arial" w:eastAsia="Arial" w:hAnsi="Arial" w:cs="Arial"/>
          <w:spacing w:val="-1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Discotom-6</w:t>
      </w:r>
      <w:r>
        <w:rPr>
          <w:rFonts w:ascii="Arial" w:eastAsia="Arial" w:hAnsi="Arial" w:cs="Arial"/>
          <w:spacing w:val="10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deoxided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eady</w:t>
      </w:r>
    </w:p>
    <w:p w14:paraId="274C0701" w14:textId="77777777" w:rsidR="00802C95" w:rsidRDefault="007D5015">
      <w:pPr>
        <w:tabs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2</w:t>
      </w:r>
    </w:p>
    <w:p w14:paraId="2AB577A6" w14:textId="77777777" w:rsidR="00802C95" w:rsidRDefault="007D5015">
      <w:pPr>
        <w:tabs>
          <w:tab w:val="left" w:pos="1020"/>
        </w:tabs>
        <w:spacing w:before="82" w:after="0" w:line="311" w:lineRule="auto"/>
        <w:ind w:left="1022" w:right="662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3"/>
          <w:sz w:val="24"/>
          <w:szCs w:val="24"/>
        </w:rPr>
        <w:t>Sc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eenshot</w:t>
      </w:r>
      <w:r>
        <w:rPr>
          <w:rFonts w:ascii="Arial" w:eastAsia="Arial" w:hAnsi="Arial" w:cs="Arial"/>
          <w:spacing w:val="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Excel</w:t>
      </w:r>
      <w:r>
        <w:rPr>
          <w:rFonts w:ascii="Arial" w:eastAsia="Arial" w:hAnsi="Arial" w:cs="Arial"/>
          <w:spacing w:val="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workbook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 for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auto-calculating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 alloy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</w:t>
      </w:r>
      <w:r>
        <w:rPr>
          <w:rFonts w:ascii="Arial" w:eastAsia="Arial" w:hAnsi="Arial" w:cs="Arial"/>
          <w:spacing w:val="-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checking</w:t>
      </w:r>
      <w:r>
        <w:rPr>
          <w:rFonts w:ascii="Arial" w:eastAsia="Arial" w:hAnsi="Arial" w:cs="Arial"/>
          <w:spacing w:val="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expected</w:t>
      </w:r>
      <w:r>
        <w:rPr>
          <w:rFonts w:ascii="Arial" w:eastAsia="Arial" w:hAnsi="Arial" w:cs="Arial"/>
          <w:spacing w:val="-1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master</w:t>
      </w:r>
      <w:r>
        <w:rPr>
          <w:rFonts w:ascii="Arial" w:eastAsia="Arial" w:hAnsi="Arial" w:cs="Arial"/>
          <w:spacing w:val="-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taking</w:t>
      </w:r>
    </w:p>
    <w:p w14:paraId="0EBBDD52" w14:textId="77777777" w:rsidR="00802C95" w:rsidRDefault="007D5015">
      <w:pPr>
        <w:tabs>
          <w:tab w:val="left" w:pos="9620"/>
        </w:tabs>
        <w:spacing w:before="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efinements.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2</w:t>
      </w:r>
    </w:p>
    <w:p w14:paraId="5826473D" w14:textId="77777777" w:rsidR="00802C95" w:rsidRDefault="007D5015">
      <w:pPr>
        <w:tabs>
          <w:tab w:val="left" w:pos="1020"/>
          <w:tab w:val="left" w:pos="96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95"/>
          <w:sz w:val="24"/>
          <w:szCs w:val="24"/>
        </w:rPr>
        <w:t>Schematic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3</w:t>
      </w:r>
    </w:p>
    <w:p w14:paraId="4F87CEB1" w14:textId="77777777" w:rsidR="00802C95" w:rsidRDefault="007D5015">
      <w:pPr>
        <w:tabs>
          <w:tab w:val="left" w:pos="1020"/>
          <w:tab w:val="left" w:pos="6480"/>
          <w:tab w:val="left" w:pos="9620"/>
        </w:tabs>
        <w:spacing w:before="82" w:after="0" w:line="311" w:lineRule="auto"/>
        <w:ind w:left="1022" w:right="52" w:hanging="55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inducting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(b)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coated graphite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ge.</w:t>
      </w:r>
      <w:r>
        <w:rPr>
          <w:rFonts w:ascii="Arial" w:eastAsia="Arial" w:hAnsi="Arial" w:cs="Arial"/>
          <w:spacing w:val="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4</w:t>
      </w:r>
    </w:p>
    <w:p w14:paraId="28114CD8" w14:textId="77777777" w:rsidR="00802C95" w:rsidRDefault="007D5015">
      <w:pPr>
        <w:tabs>
          <w:tab w:val="left" w:pos="1020"/>
        </w:tabs>
        <w:spacing w:before="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schematic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dimentions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</w:p>
    <w:p w14:paraId="3ABDCD91" w14:textId="77777777" w:rsidR="00802C95" w:rsidRDefault="007D5015">
      <w:pPr>
        <w:tabs>
          <w:tab w:val="left" w:pos="962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6</w:t>
      </w:r>
    </w:p>
    <w:p w14:paraId="1E83F803" w14:textId="77777777" w:rsidR="00802C95" w:rsidRDefault="007D5015">
      <w:pPr>
        <w:tabs>
          <w:tab w:val="left" w:pos="1020"/>
        </w:tabs>
        <w:spacing w:before="55" w:after="0" w:line="311" w:lineRule="auto"/>
        <w:ind w:left="1022" w:right="658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1.6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alloys,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Cracked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3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plate,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18"/>
          <w:sz w:val="24"/>
          <w:szCs w:val="24"/>
        </w:rPr>
        <w:t>f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2"/>
          <w:sz w:val="24"/>
          <w:szCs w:val="24"/>
        </w:rPr>
        <w:t>om</w:t>
      </w:r>
    </w:p>
    <w:p w14:paraId="47CE57BE" w14:textId="77777777" w:rsidR="00802C95" w:rsidRDefault="007D5015">
      <w:pPr>
        <w:tabs>
          <w:tab w:val="left" w:pos="6980"/>
          <w:tab w:val="left" w:pos="9620"/>
        </w:tabs>
        <w:spacing w:after="0" w:line="243" w:lineRule="exact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casting,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Drilled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partly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shaped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get.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14:paraId="5208E6E5" w14:textId="77777777" w:rsidR="00802C95" w:rsidRDefault="007D5015">
      <w:pPr>
        <w:tabs>
          <w:tab w:val="left" w:pos="1020"/>
        </w:tabs>
        <w:spacing w:before="82" w:after="0" w:line="311" w:lineRule="auto"/>
        <w:ind w:left="1022" w:right="662" w:hanging="55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1.7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clamping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(b) Fully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unpolished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template. (c)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3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diamond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Drill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 horizontial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grips,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plywood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tray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get</w:t>
      </w:r>
    </w:p>
    <w:p w14:paraId="3A8EB4FC" w14:textId="77777777" w:rsidR="00802C95" w:rsidRDefault="007D5015">
      <w:pPr>
        <w:tabs>
          <w:tab w:val="left" w:pos="9620"/>
        </w:tabs>
        <w:spacing w:before="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extraction.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9</w:t>
      </w:r>
    </w:p>
    <w:p w14:paraId="0FC20091" w14:textId="77777777" w:rsidR="00802C95" w:rsidRDefault="007D5015">
      <w:pPr>
        <w:tabs>
          <w:tab w:val="left" w:pos="102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1.8</w:t>
      </w:r>
      <w:r>
        <w:rPr>
          <w:rFonts w:ascii="Arial" w:eastAsia="Arial" w:hAnsi="Arial" w:cs="Arial"/>
          <w:sz w:val="24"/>
          <w:szCs w:val="24"/>
        </w:rPr>
        <w:tab/>
        <w:t>(a)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cylinder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Cutting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crystalline</w:t>
      </w:r>
    </w:p>
    <w:p w14:paraId="209C6610" w14:textId="77777777" w:rsidR="00802C95" w:rsidRDefault="007D5015">
      <w:pPr>
        <w:tabs>
          <w:tab w:val="left" w:pos="9500"/>
        </w:tabs>
        <w:spacing w:before="82" w:after="0" w:line="240" w:lineRule="auto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Accutom-50.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14:paraId="2B042DCF" w14:textId="77777777" w:rsidR="00802C95" w:rsidRDefault="007D5015">
      <w:pPr>
        <w:tabs>
          <w:tab w:val="left" w:pos="1020"/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1.9</w:t>
      </w:r>
      <w:r>
        <w:rPr>
          <w:rFonts w:ascii="Arial" w:eastAsia="Arial" w:hAnsi="Arial" w:cs="Arial"/>
          <w:sz w:val="24"/>
          <w:szCs w:val="24"/>
        </w:rPr>
        <w:tab/>
        <w:t>In-house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hoc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14:paraId="5A5E284D" w14:textId="77777777" w:rsidR="00802C95" w:rsidRDefault="007D5015">
      <w:pPr>
        <w:tabs>
          <w:tab w:val="left" w:pos="9500"/>
        </w:tabs>
        <w:spacing w:before="82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1.10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acuum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desiccator</w:t>
      </w:r>
      <w:r>
        <w:rPr>
          <w:rFonts w:ascii="Arial" w:eastAsia="Arial" w:hAnsi="Arial" w:cs="Arial"/>
          <w:spacing w:val="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netting.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14</w:t>
      </w:r>
    </w:p>
    <w:p w14:paraId="693D0476" w14:textId="77777777" w:rsidR="00802C95" w:rsidRDefault="00802C95">
      <w:pPr>
        <w:spacing w:after="0"/>
        <w:sectPr w:rsidR="00802C95">
          <w:footerReference w:type="default" r:id="rId10"/>
          <w:pgSz w:w="11920" w:h="16840"/>
          <w:pgMar w:top="1560" w:right="1020" w:bottom="720" w:left="1020" w:header="0" w:footer="520" w:gutter="0"/>
          <w:pgNumType w:start="3"/>
          <w:cols w:space="720"/>
        </w:sectPr>
      </w:pPr>
    </w:p>
    <w:p w14:paraId="64E111A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970593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61B695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4A64BE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ABB00C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31A027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7DCD10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D4C4F9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39711EE" w14:textId="77777777" w:rsidR="00802C95" w:rsidRDefault="00802C95">
      <w:pPr>
        <w:spacing w:before="4" w:after="0" w:line="240" w:lineRule="exact"/>
        <w:rPr>
          <w:sz w:val="24"/>
          <w:szCs w:val="24"/>
        </w:rPr>
      </w:pPr>
    </w:p>
    <w:p w14:paraId="75978D7B" w14:textId="77777777"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commentRangeStart w:id="1"/>
      <w:r>
        <w:rPr>
          <w:rFonts w:ascii="Arial" w:eastAsia="Arial" w:hAnsi="Arial" w:cs="Arial"/>
          <w:b/>
          <w:bCs/>
          <w:sz w:val="49"/>
          <w:szCs w:val="49"/>
        </w:rPr>
        <w:t>LIST</w:t>
      </w:r>
      <w:r>
        <w:rPr>
          <w:rFonts w:ascii="Arial" w:eastAsia="Arial" w:hAnsi="Arial" w:cs="Arial"/>
          <w:b/>
          <w:bCs/>
          <w:spacing w:val="52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OF</w:t>
      </w:r>
      <w:r>
        <w:rPr>
          <w:rFonts w:ascii="Arial" w:eastAsia="Arial" w:hAnsi="Arial" w:cs="Arial"/>
          <w:b/>
          <w:bCs/>
          <w:spacing w:val="-5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pacing w:val="-46"/>
          <w:sz w:val="49"/>
          <w:szCs w:val="49"/>
        </w:rPr>
        <w:t>T</w:t>
      </w:r>
      <w:r>
        <w:rPr>
          <w:rFonts w:ascii="Arial" w:eastAsia="Arial" w:hAnsi="Arial" w:cs="Arial"/>
          <w:b/>
          <w:bCs/>
          <w:sz w:val="49"/>
          <w:szCs w:val="49"/>
        </w:rPr>
        <w:t>ABLES</w:t>
      </w:r>
      <w:commentRangeEnd w:id="1"/>
      <w:r w:rsidR="00A82CF8">
        <w:rPr>
          <w:rStyle w:val="CommentReference"/>
        </w:rPr>
        <w:commentReference w:id="1"/>
      </w:r>
    </w:p>
    <w:p w14:paraId="521BA67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9CDE39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AA1192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14FE72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64B804" w14:textId="77777777" w:rsidR="00802C95" w:rsidRDefault="00802C95">
      <w:pPr>
        <w:spacing w:before="6" w:after="0" w:line="220" w:lineRule="exact"/>
      </w:pPr>
    </w:p>
    <w:p w14:paraId="0FF41EF0" w14:textId="77777777" w:rsidR="00802C95" w:rsidRDefault="007D5015">
      <w:pPr>
        <w:tabs>
          <w:tab w:val="left" w:pos="1020"/>
          <w:tab w:val="left" w:pos="4640"/>
          <w:tab w:val="left" w:pos="9500"/>
        </w:tabs>
        <w:spacing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</w:t>
      </w:r>
      <w:r>
        <w:rPr>
          <w:rFonts w:ascii="Arial" w:eastAsia="Arial" w:hAnsi="Arial" w:cs="Arial"/>
          <w:sz w:val="24"/>
          <w:szCs w:val="24"/>
        </w:rPr>
        <w:tab/>
        <w:t>Nominal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parameters.</w:t>
      </w:r>
      <w:r>
        <w:rPr>
          <w:rFonts w:ascii="Arial" w:eastAsia="Arial" w:hAnsi="Arial" w:cs="Arial"/>
          <w:sz w:val="24"/>
          <w:szCs w:val="24"/>
        </w:rPr>
        <w:tab/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14:paraId="23539A7B" w14:textId="77777777" w:rsidR="00802C95" w:rsidRDefault="007D5015">
      <w:pPr>
        <w:tabs>
          <w:tab w:val="left" w:pos="1020"/>
        </w:tabs>
        <w:spacing w:before="49" w:after="0" w:line="240" w:lineRule="auto"/>
        <w:ind w:left="473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  <w:r>
        <w:rPr>
          <w:rFonts w:ascii="Arial" w:eastAsia="Arial" w:hAnsi="Arial" w:cs="Arial"/>
          <w:sz w:val="24"/>
          <w:szCs w:val="24"/>
        </w:rPr>
        <w:tab/>
        <w:t>Example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1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variable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</w:p>
    <w:p w14:paraId="595A35FD" w14:textId="77777777" w:rsidR="00802C95" w:rsidRDefault="007D5015">
      <w:pPr>
        <w:spacing w:before="82" w:after="0" w:line="282" w:lineRule="auto"/>
        <w:ind w:left="1022" w:right="65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would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>di</w:t>
      </w:r>
      <w:r>
        <w:rPr>
          <w:rFonts w:ascii="Arial" w:eastAsia="Arial" w:hAnsi="Arial" w:cs="Arial"/>
          <w:spacing w:val="-4"/>
          <w:w w:val="116"/>
          <w:sz w:val="24"/>
          <w:szCs w:val="24"/>
        </w:rPr>
        <w:t>f</w:t>
      </w:r>
      <w:r>
        <w:rPr>
          <w:rFonts w:ascii="Arial" w:eastAsia="Arial" w:hAnsi="Arial" w:cs="Arial"/>
          <w:w w:val="103"/>
          <w:sz w:val="24"/>
          <w:szCs w:val="24"/>
        </w:rPr>
        <w:t>fe</w:t>
      </w:r>
      <w:r>
        <w:rPr>
          <w:rFonts w:ascii="Arial" w:eastAsia="Arial" w:hAnsi="Arial" w:cs="Arial"/>
          <w:spacing w:val="-4"/>
          <w:w w:val="103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 xml:space="preserve">ence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w w:val="94"/>
          <w:sz w:val="24"/>
          <w:szCs w:val="24"/>
        </w:rPr>
        <w:t>each</w:t>
      </w:r>
      <w:r>
        <w:rPr>
          <w:rFonts w:ascii="Arial" w:eastAsia="Arial" w:hAnsi="Arial" w:cs="Arial"/>
          <w:spacing w:val="-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step,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except</w:t>
      </w:r>
      <w:r>
        <w:rPr>
          <w:rFonts w:ascii="Arial" w:eastAsia="Arial" w:hAnsi="Arial" w:cs="Arial"/>
          <w:spacing w:val="1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w w:val="107"/>
          <w:sz w:val="24"/>
          <w:szCs w:val="24"/>
        </w:rPr>
        <w:t>all</w:t>
      </w:r>
    </w:p>
    <w:p w14:paraId="74D6102C" w14:textId="77777777" w:rsidR="00802C95" w:rsidRDefault="007D5015">
      <w:pPr>
        <w:tabs>
          <w:tab w:val="left" w:pos="9500"/>
        </w:tabs>
        <w:spacing w:after="0" w:line="305" w:lineRule="exact"/>
        <w:ind w:left="1022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position w:val="-1"/>
          <w:sz w:val="24"/>
          <w:szCs w:val="24"/>
        </w:rPr>
        <w:t>steps</w:t>
      </w:r>
      <w:r>
        <w:rPr>
          <w:rFonts w:ascii="Arial" w:eastAsia="Arial" w:hAnsi="Arial" w:cs="Arial"/>
          <w:spacing w:val="-9"/>
          <w:w w:val="9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position w:val="-1"/>
          <w:sz w:val="24"/>
          <w:szCs w:val="24"/>
        </w:rPr>
        <w:t>except</w:t>
      </w:r>
      <w:r>
        <w:rPr>
          <w:rFonts w:ascii="Arial" w:eastAsia="Arial" w:hAnsi="Arial" w:cs="Arial"/>
          <w:spacing w:val="11"/>
          <w:w w:val="9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for</w:t>
      </w:r>
      <w:r>
        <w:rPr>
          <w:rFonts w:ascii="Arial" w:eastAsia="Arial" w:hAnsi="Arial" w:cs="Arial"/>
          <w:spacing w:val="1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position w:val="-1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position w:val="-1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8"/>
          <w:sz w:val="18"/>
          <w:szCs w:val="18"/>
        </w:rPr>
        <w:t>◦</w:t>
      </w:r>
      <w:r>
        <w:rPr>
          <w:rFonts w:ascii="Arial" w:eastAsia="Arial" w:hAnsi="Arial" w:cs="Arial"/>
          <w:w w:val="96"/>
          <w:position w:val="-1"/>
          <w:sz w:val="24"/>
          <w:szCs w:val="24"/>
        </w:rPr>
        <w:t>C).</w:t>
      </w:r>
      <w:r>
        <w:rPr>
          <w:rFonts w:ascii="Arial" w:eastAsia="Arial" w:hAnsi="Arial" w:cs="Arial"/>
          <w:position w:val="-1"/>
          <w:sz w:val="24"/>
          <w:szCs w:val="24"/>
        </w:rPr>
        <w:t xml:space="preserve">  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spacing w:val="4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.</w:t>
      </w:r>
      <w:r>
        <w:rPr>
          <w:rFonts w:ascii="Arial" w:eastAsia="Arial" w:hAnsi="Arial" w:cs="Arial"/>
          <w:position w:val="-1"/>
          <w:sz w:val="24"/>
          <w:szCs w:val="24"/>
        </w:rPr>
        <w:tab/>
        <w:t>16</w:t>
      </w:r>
    </w:p>
    <w:p w14:paraId="533767A9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0F90AC0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C23E55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821931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B15CA4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DFED51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441F3D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34CEE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1F1820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9161CCA" w14:textId="77777777" w:rsidR="00802C95" w:rsidRDefault="00802C95">
      <w:pPr>
        <w:spacing w:before="4" w:after="0" w:line="240" w:lineRule="exact"/>
        <w:rPr>
          <w:sz w:val="24"/>
          <w:szCs w:val="24"/>
        </w:rPr>
      </w:pPr>
    </w:p>
    <w:p w14:paraId="305B32F2" w14:textId="77777777" w:rsidR="00802C95" w:rsidRDefault="007D5015">
      <w:pPr>
        <w:spacing w:after="0" w:line="539" w:lineRule="exact"/>
        <w:ind w:left="114" w:right="7468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Chapter</w:t>
      </w:r>
      <w:r>
        <w:rPr>
          <w:rFonts w:ascii="Arial" w:eastAsia="Arial" w:hAnsi="Arial" w:cs="Arial"/>
          <w:b/>
          <w:bCs/>
          <w:spacing w:val="-49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1</w:t>
      </w:r>
    </w:p>
    <w:p w14:paraId="35BE4548" w14:textId="77777777" w:rsidR="00802C95" w:rsidRDefault="00802C95">
      <w:pPr>
        <w:spacing w:before="6" w:after="0" w:line="150" w:lineRule="exact"/>
        <w:rPr>
          <w:sz w:val="15"/>
          <w:szCs w:val="15"/>
        </w:rPr>
      </w:pPr>
    </w:p>
    <w:p w14:paraId="5F74AD0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1FBA0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E3013A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56FC717" w14:textId="77777777" w:rsidR="00802C95" w:rsidRDefault="007D5015">
      <w:pPr>
        <w:spacing w:after="0" w:line="240" w:lineRule="auto"/>
        <w:ind w:left="114" w:right="2364"/>
        <w:jc w:val="both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w w:val="103"/>
          <w:sz w:val="49"/>
          <w:szCs w:val="49"/>
        </w:rPr>
        <w:t>EXPERIMEN</w:t>
      </w:r>
      <w:r>
        <w:rPr>
          <w:rFonts w:ascii="Arial" w:eastAsia="Arial" w:hAnsi="Arial" w:cs="Arial"/>
          <w:b/>
          <w:bCs/>
          <w:spacing w:val="-47"/>
          <w:w w:val="103"/>
          <w:sz w:val="49"/>
          <w:szCs w:val="49"/>
        </w:rPr>
        <w:t>T</w:t>
      </w:r>
      <w:r>
        <w:rPr>
          <w:rFonts w:ascii="Arial" w:eastAsia="Arial" w:hAnsi="Arial" w:cs="Arial"/>
          <w:b/>
          <w:bCs/>
          <w:w w:val="103"/>
          <w:sz w:val="49"/>
          <w:szCs w:val="49"/>
        </w:rPr>
        <w:t>AL</w:t>
      </w:r>
      <w:r>
        <w:rPr>
          <w:rFonts w:ascii="Arial" w:eastAsia="Arial" w:hAnsi="Arial" w:cs="Arial"/>
          <w:b/>
          <w:bCs/>
          <w:spacing w:val="48"/>
          <w:w w:val="103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w w:val="103"/>
          <w:sz w:val="49"/>
          <w:szCs w:val="49"/>
        </w:rPr>
        <w:t>PROCEDURE</w:t>
      </w:r>
    </w:p>
    <w:p w14:paraId="4C357EC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B4D14F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72B54C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4601D7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6579A3A" w14:textId="77777777" w:rsidR="00802C95" w:rsidRDefault="00802C95">
      <w:pPr>
        <w:spacing w:before="18" w:after="0" w:line="280" w:lineRule="exact"/>
        <w:rPr>
          <w:sz w:val="28"/>
          <w:szCs w:val="28"/>
        </w:rPr>
      </w:pPr>
    </w:p>
    <w:p w14:paraId="09C472DF" w14:textId="44389DC3" w:rsidR="00802C95" w:rsidRDefault="007D5015">
      <w:pPr>
        <w:spacing w:after="0" w:line="240" w:lineRule="auto"/>
        <w:ind w:left="114" w:right="6849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1.1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ins w:id="2" w:author="Michael Ferry" w:date="2017-10-02T16:15:00Z">
        <w:r w:rsidR="00A82CF8">
          <w:rPr>
            <w:rFonts w:ascii="Arial" w:eastAsia="Arial" w:hAnsi="Arial" w:cs="Arial"/>
            <w:b/>
            <w:bCs/>
            <w:sz w:val="34"/>
            <w:szCs w:val="34"/>
          </w:rPr>
          <w:t>Production of M</w:t>
        </w:r>
      </w:ins>
      <w:del w:id="3" w:author="Michael Ferry" w:date="2017-10-02T16:15:00Z">
        <w:r w:rsidDel="00A82CF8">
          <w:rPr>
            <w:rFonts w:ascii="Arial" w:eastAsia="Arial" w:hAnsi="Arial" w:cs="Arial"/>
            <w:b/>
            <w:bCs/>
            <w:sz w:val="34"/>
            <w:szCs w:val="34"/>
          </w:rPr>
          <w:delText>M</w:delText>
        </w:r>
      </w:del>
      <w:r>
        <w:rPr>
          <w:rFonts w:ascii="Arial" w:eastAsia="Arial" w:hAnsi="Arial" w:cs="Arial"/>
          <w:b/>
          <w:bCs/>
          <w:sz w:val="34"/>
          <w:szCs w:val="34"/>
        </w:rPr>
        <w:t>aster</w:t>
      </w:r>
      <w:r>
        <w:rPr>
          <w:rFonts w:ascii="Arial" w:eastAsia="Arial" w:hAnsi="Arial" w:cs="Arial"/>
          <w:b/>
          <w:bCs/>
          <w:spacing w:val="-1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105"/>
          <w:sz w:val="34"/>
          <w:szCs w:val="34"/>
        </w:rPr>
        <w:t>Alloy</w:t>
      </w:r>
      <w:ins w:id="4" w:author="Michael Ferry" w:date="2017-10-02T16:19:00Z">
        <w:r w:rsidR="00C42221">
          <w:rPr>
            <w:rFonts w:ascii="Arial" w:eastAsia="Arial" w:hAnsi="Arial" w:cs="Arial"/>
            <w:b/>
            <w:bCs/>
            <w:w w:val="105"/>
            <w:sz w:val="34"/>
            <w:szCs w:val="34"/>
          </w:rPr>
          <w:t>s</w:t>
        </w:r>
      </w:ins>
    </w:p>
    <w:p w14:paraId="507799A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74E3778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2EB2B8FB" w14:textId="77777777" w:rsidR="00802C95" w:rsidRDefault="007D5015">
      <w:pPr>
        <w:spacing w:after="0" w:line="297" w:lineRule="auto"/>
        <w:ind w:left="114" w:right="4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</w:t>
      </w:r>
      <w:bookmarkStart w:id="5" w:name="_GoBack"/>
      <w:bookmarkEnd w:id="5"/>
      <w:r>
        <w:rPr>
          <w:rFonts w:ascii="Arial" w:eastAsia="Arial" w:hAnsi="Arial" w:cs="Arial"/>
          <w:sz w:val="24"/>
          <w:szCs w:val="24"/>
        </w:rPr>
        <w:t xml:space="preserve">ction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samples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ins w:id="6" w:author="Michael Ferry" w:date="2017-10-02T14:58:00Z">
        <w:r w:rsidR="005E467B">
          <w:rPr>
            <w:rFonts w:ascii="Arial" w:eastAsia="Arial" w:hAnsi="Arial" w:cs="Arial"/>
            <w:spacing w:val="63"/>
            <w:sz w:val="24"/>
            <w:szCs w:val="24"/>
          </w:rPr>
          <w:t xml:space="preserve"> the casting of</w:t>
        </w:r>
      </w:ins>
      <w:ins w:id="7" w:author="Michael Ferry" w:date="2017-10-02T14:59:00Z">
        <w:r w:rsidR="005E467B">
          <w:rPr>
            <w:rFonts w:ascii="Arial" w:eastAsia="Arial" w:hAnsi="Arial" w:cs="Arial"/>
            <w:spacing w:val="63"/>
            <w:sz w:val="24"/>
            <w:szCs w:val="24"/>
          </w:rPr>
          <w:t xml:space="preserve"> </w:t>
        </w:r>
      </w:ins>
      <w:del w:id="8" w:author="Michael Ferry" w:date="2017-10-02T14:58:00Z">
        <w:r w:rsidDel="005E467B">
          <w:rPr>
            <w:rFonts w:ascii="Arial" w:eastAsia="Arial" w:hAnsi="Arial" w:cs="Arial"/>
            <w:spacing w:val="63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ins w:id="9" w:author="Michael Ferry" w:date="2017-10-02T14:59:00Z">
        <w:r w:rsidR="005E467B">
          <w:rPr>
            <w:rFonts w:ascii="Arial" w:eastAsia="Arial" w:hAnsi="Arial" w:cs="Arial"/>
            <w:sz w:val="24"/>
            <w:szCs w:val="24"/>
          </w:rPr>
          <w:t>s</w:t>
        </w:r>
      </w:ins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 stoichiometry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del w:id="10" w:author="Michael Ferry" w:date="2017-10-02T15:00:00Z">
        <w:r w:rsidDel="005E467B">
          <w:rPr>
            <w:rFonts w:ascii="Arial" w:eastAsia="Arial" w:hAnsi="Arial" w:cs="Arial"/>
            <w:spacing w:val="7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w w:val="105"/>
          <w:sz w:val="24"/>
          <w:szCs w:val="24"/>
        </w:rPr>
        <w:t xml:space="preserve">melting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del w:id="11" w:author="Michael Ferry" w:date="2017-10-02T14:59:00Z">
        <w:r w:rsidDel="005E467B">
          <w:rPr>
            <w:rFonts w:ascii="Arial" w:eastAsia="Arial" w:hAnsi="Arial" w:cs="Arial"/>
            <w:sz w:val="24"/>
            <w:szCs w:val="24"/>
          </w:rPr>
          <w:delText>pu</w:delText>
        </w:r>
        <w:r w:rsidDel="005E467B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5E467B">
          <w:rPr>
            <w:rFonts w:ascii="Arial" w:eastAsia="Arial" w:hAnsi="Arial" w:cs="Arial"/>
            <w:sz w:val="24"/>
            <w:szCs w:val="24"/>
          </w:rPr>
          <w:delText>e</w:delText>
        </w:r>
        <w:r w:rsidDel="005E467B">
          <w:rPr>
            <w:rFonts w:ascii="Arial" w:eastAsia="Arial" w:hAnsi="Arial" w:cs="Arial"/>
            <w:spacing w:val="8"/>
            <w:sz w:val="24"/>
            <w:szCs w:val="24"/>
          </w:rPr>
          <w:delText xml:space="preserve"> </w:delText>
        </w:r>
      </w:del>
      <w:ins w:id="12" w:author="Michael Ferry" w:date="2017-10-02T14:59:00Z">
        <w:r w:rsidR="005E467B">
          <w:rPr>
            <w:rFonts w:ascii="Arial" w:eastAsia="Arial" w:hAnsi="Arial" w:cs="Arial"/>
            <w:sz w:val="24"/>
            <w:szCs w:val="24"/>
          </w:rPr>
          <w:t>high-purity</w:t>
        </w:r>
        <w:r w:rsidR="005E467B">
          <w:rPr>
            <w:rFonts w:ascii="Arial" w:eastAsia="Arial" w:hAnsi="Arial" w:cs="Arial"/>
            <w:spacing w:val="8"/>
            <w:sz w:val="24"/>
            <w:szCs w:val="24"/>
          </w:rPr>
          <w:t xml:space="preserve"> </w:t>
        </w:r>
      </w:ins>
      <w:del w:id="13" w:author="Michael Ferry" w:date="2017-10-02T15:00:00Z">
        <w:r w:rsidDel="005E467B">
          <w:rPr>
            <w:rFonts w:ascii="Arial" w:eastAsia="Arial" w:hAnsi="Arial" w:cs="Arial"/>
            <w:sz w:val="24"/>
            <w:szCs w:val="24"/>
          </w:rPr>
          <w:delText>constituent</w:delText>
        </w:r>
        <w:r w:rsidDel="005E467B">
          <w:rPr>
            <w:rFonts w:ascii="Arial" w:eastAsia="Arial" w:hAnsi="Arial" w:cs="Arial"/>
            <w:spacing w:val="5"/>
            <w:sz w:val="24"/>
            <w:szCs w:val="24"/>
          </w:rPr>
          <w:delText xml:space="preserve"> </w:delText>
        </w:r>
        <w:r w:rsidDel="005E467B">
          <w:rPr>
            <w:rFonts w:ascii="Arial" w:eastAsia="Arial" w:hAnsi="Arial" w:cs="Arial"/>
            <w:sz w:val="24"/>
            <w:szCs w:val="24"/>
          </w:rPr>
          <w:delText>element</w:delText>
        </w:r>
        <w:r w:rsidDel="005E467B">
          <w:rPr>
            <w:rFonts w:ascii="Arial" w:eastAsia="Arial" w:hAnsi="Arial" w:cs="Arial"/>
            <w:spacing w:val="-24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ingots</w:t>
      </w:r>
      <w:ins w:id="14" w:author="Michael Ferry" w:date="2017-10-02T15:00:00Z">
        <w:r w:rsidR="005E467B">
          <w:rPr>
            <w:rFonts w:ascii="Arial" w:eastAsia="Arial" w:hAnsi="Arial" w:cs="Arial"/>
            <w:sz w:val="24"/>
            <w:szCs w:val="24"/>
          </w:rPr>
          <w:t xml:space="preserve"> of each constituent</w:t>
        </w:r>
      </w:ins>
      <w:r>
        <w:rPr>
          <w:rFonts w:ascii="Arial" w:eastAsia="Arial" w:hAnsi="Arial" w:cs="Arial"/>
          <w:sz w:val="24"/>
          <w:szCs w:val="24"/>
        </w:rPr>
        <w:t>.</w:t>
      </w:r>
    </w:p>
    <w:p w14:paraId="196F4C7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D5AF3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9B0F64D" w14:textId="77777777" w:rsidR="00802C95" w:rsidRDefault="00802C95">
      <w:pPr>
        <w:spacing w:before="1" w:after="0" w:line="200" w:lineRule="exact"/>
        <w:rPr>
          <w:sz w:val="20"/>
          <w:szCs w:val="20"/>
        </w:rPr>
      </w:pPr>
    </w:p>
    <w:p w14:paraId="44E5CFD3" w14:textId="77777777" w:rsidR="00802C95" w:rsidRDefault="007D5015">
      <w:pPr>
        <w:spacing w:after="0" w:line="240" w:lineRule="auto"/>
        <w:ind w:left="114" w:right="693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0"/>
          <w:sz w:val="28"/>
          <w:szCs w:val="28"/>
        </w:rPr>
        <w:t>Base</w:t>
      </w:r>
      <w:r>
        <w:rPr>
          <w:rFonts w:ascii="Arial" w:eastAsia="Arial" w:hAnsi="Arial" w:cs="Arial"/>
          <w:b/>
          <w:bCs/>
          <w:spacing w:val="2"/>
          <w:w w:val="9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Elements</w:t>
      </w:r>
    </w:p>
    <w:p w14:paraId="3F62A20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5EFA2BE" w14:textId="77777777" w:rsidR="00802C95" w:rsidRDefault="00802C95">
      <w:pPr>
        <w:spacing w:before="2" w:after="0" w:line="220" w:lineRule="exact"/>
      </w:pPr>
    </w:p>
    <w:p w14:paraId="15431A95" w14:textId="77777777" w:rsidR="00802C95" w:rsidRDefault="007D5015">
      <w:pPr>
        <w:spacing w:after="0" w:line="302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27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high-purity</w:t>
      </w:r>
      <w:r>
        <w:rPr>
          <w:rFonts w:ascii="Arial" w:eastAsia="Arial" w:hAnsi="Arial" w:cs="Arial"/>
          <w:spacing w:val="3"/>
          <w:w w:val="10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elements</w:t>
      </w:r>
      <w:r>
        <w:rPr>
          <w:rFonts w:ascii="Arial" w:eastAsia="Arial" w:hAnsi="Arial" w:cs="Arial"/>
          <w:spacing w:val="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(99.85 wt</w:t>
      </w:r>
      <w:ins w:id="15" w:author="Michael Ferry" w:date="2017-10-02T15:01:00Z">
        <w:r w:rsidR="005E467B">
          <w:rPr>
            <w:rFonts w:ascii="Arial" w:eastAsia="Arial" w:hAnsi="Arial" w:cs="Arial"/>
            <w:sz w:val="24"/>
            <w:szCs w:val="24"/>
          </w:rPr>
          <w:t>.</w:t>
        </w:r>
      </w:ins>
      <w:r>
        <w:rPr>
          <w:rFonts w:ascii="Arial" w:eastAsia="Arial" w:hAnsi="Arial" w:cs="Arial"/>
          <w:sz w:val="24"/>
          <w:szCs w:val="24"/>
        </w:rPr>
        <w:t>%),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(99.995</w:t>
      </w:r>
      <w:r>
        <w:rPr>
          <w:rFonts w:ascii="Arial" w:eastAsia="Arial" w:hAnsi="Arial" w:cs="Arial"/>
          <w:spacing w:val="1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wt</w:t>
      </w:r>
      <w:ins w:id="16" w:author="Michael Ferry" w:date="2017-10-02T15:01:00Z">
        <w:r w:rsidR="005E467B">
          <w:rPr>
            <w:rFonts w:ascii="Arial" w:eastAsia="Arial" w:hAnsi="Arial" w:cs="Arial"/>
            <w:sz w:val="24"/>
            <w:szCs w:val="24"/>
          </w:rPr>
          <w:t>.</w:t>
        </w:r>
      </w:ins>
      <w:r>
        <w:rPr>
          <w:rFonts w:ascii="Arial" w:eastAsia="Arial" w:hAnsi="Arial" w:cs="Arial"/>
          <w:sz w:val="24"/>
          <w:szCs w:val="24"/>
        </w:rPr>
        <w:t>%),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(99.8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wt</w:t>
      </w:r>
      <w:ins w:id="17" w:author="Michael Ferry" w:date="2017-10-02T15:01:00Z">
        <w:r w:rsidR="005E467B">
          <w:rPr>
            <w:rFonts w:ascii="Arial" w:eastAsia="Arial" w:hAnsi="Arial" w:cs="Arial"/>
            <w:sz w:val="24"/>
            <w:szCs w:val="24"/>
          </w:rPr>
          <w:t>.</w:t>
        </w:r>
      </w:ins>
      <w:r>
        <w:rPr>
          <w:rFonts w:ascii="Arial" w:eastAsia="Arial" w:hAnsi="Arial" w:cs="Arial"/>
          <w:sz w:val="24"/>
          <w:szCs w:val="24"/>
        </w:rPr>
        <w:t xml:space="preserve">%).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linished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otherwise </w:t>
      </w:r>
      <w:r>
        <w:rPr>
          <w:rFonts w:ascii="Arial" w:eastAsia="Arial" w:hAnsi="Arial" w:cs="Arial"/>
          <w:sz w:val="24"/>
          <w:szCs w:val="24"/>
        </w:rPr>
        <w:t>mechanically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abraded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emoval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surface</w:t>
      </w:r>
      <w:r>
        <w:rPr>
          <w:rFonts w:ascii="Arial" w:eastAsia="Arial" w:hAnsi="Arial" w:cs="Arial"/>
          <w:spacing w:val="-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contamination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oxides.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cut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size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either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Labotom-3 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Discotom-6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(St</w:t>
      </w:r>
      <w:r>
        <w:rPr>
          <w:rFonts w:ascii="Arial" w:eastAsia="Arial" w:hAnsi="Arial" w:cs="Arial"/>
          <w:spacing w:val="-2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uers,</w:t>
      </w:r>
      <w:r>
        <w:rPr>
          <w:rFonts w:ascii="Arial" w:eastAsia="Arial" w:hAnsi="Arial" w:cs="Arial"/>
          <w:spacing w:val="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Denmark)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2850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3420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1.1a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1.1b).</w:t>
      </w:r>
    </w:p>
    <w:p w14:paraId="4A5F8B83" w14:textId="77777777" w:rsidR="00802C95" w:rsidRDefault="00802C95">
      <w:pPr>
        <w:spacing w:before="7" w:after="0" w:line="180" w:lineRule="exact"/>
        <w:rPr>
          <w:sz w:val="18"/>
          <w:szCs w:val="18"/>
        </w:rPr>
      </w:pPr>
    </w:p>
    <w:p w14:paraId="4E780212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total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weight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constituent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ed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automatically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calculated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Excel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workbook,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1.2.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tool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 numerical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auto-compute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needed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on-hand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innovatory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checked</w:t>
      </w:r>
      <w:r>
        <w:rPr>
          <w:rFonts w:ascii="Arial" w:eastAsia="Arial" w:hAnsi="Arial" w:cs="Arial"/>
          <w:spacing w:val="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expected master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ovided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space</w:t>
      </w:r>
      <w:r>
        <w:rPr>
          <w:rFonts w:ascii="Arial" w:eastAsia="Arial" w:hAnsi="Arial" w:cs="Arial"/>
          <w:spacing w:val="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enti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ocess</w:t>
      </w:r>
      <w:r>
        <w:rPr>
          <w:rFonts w:ascii="Arial" w:eastAsia="Arial" w:hAnsi="Arial" w:cs="Arial"/>
          <w:spacing w:val="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w w:val="96"/>
          <w:sz w:val="24"/>
          <w:szCs w:val="24"/>
        </w:rPr>
        <w:t>cycles,</w:t>
      </w:r>
      <w:r>
        <w:rPr>
          <w:rFonts w:ascii="Arial" w:eastAsia="Arial" w:hAnsi="Arial" w:cs="Arial"/>
          <w:spacing w:val="-1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observations,</w:t>
      </w:r>
      <w:r>
        <w:rPr>
          <w:rFonts w:ascii="Arial" w:eastAsia="Arial" w:hAnsi="Arial" w:cs="Arial"/>
          <w:spacing w:val="2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possible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efinements,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etc.).</w:t>
      </w:r>
    </w:p>
    <w:p w14:paraId="6CF45270" w14:textId="77777777" w:rsidR="00802C95" w:rsidRDefault="00802C95">
      <w:pPr>
        <w:spacing w:before="6" w:after="0" w:line="180" w:lineRule="exact"/>
        <w:rPr>
          <w:sz w:val="18"/>
          <w:szCs w:val="18"/>
        </w:rPr>
      </w:pPr>
    </w:p>
    <w:p w14:paraId="740B941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B3D048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EE2B415" w14:textId="77777777" w:rsidR="00802C95" w:rsidRDefault="007D5015">
      <w:pPr>
        <w:spacing w:after="0" w:line="240" w:lineRule="auto"/>
        <w:ind w:left="114" w:right="642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Induction</w:t>
      </w:r>
      <w:r>
        <w:rPr>
          <w:rFonts w:ascii="Arial" w:eastAsia="Arial" w:hAnsi="Arial" w:cs="Arial"/>
          <w:b/>
          <w:bCs/>
          <w:spacing w:val="19"/>
          <w:sz w:val="28"/>
          <w:szCs w:val="28"/>
        </w:rPr>
        <w:t xml:space="preserve"> </w:t>
      </w:r>
      <w:del w:id="18" w:author="Michael Ferry" w:date="2017-10-02T15:02:00Z">
        <w:r w:rsidDel="005E467B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Furnace</w:delText>
        </w:r>
      </w:del>
      <w:ins w:id="19" w:author="Michael Ferry" w:date="2017-10-02T15:02:00Z">
        <w:r w:rsidR="005E467B">
          <w:rPr>
            <w:rFonts w:ascii="Arial" w:eastAsia="Arial" w:hAnsi="Arial" w:cs="Arial"/>
            <w:b/>
            <w:bCs/>
            <w:w w:val="95"/>
            <w:sz w:val="28"/>
            <w:szCs w:val="28"/>
          </w:rPr>
          <w:t>Melting</w:t>
        </w:r>
      </w:ins>
    </w:p>
    <w:p w14:paraId="0A23872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00406C9" w14:textId="77777777" w:rsidR="00802C95" w:rsidRDefault="00802C95">
      <w:pPr>
        <w:spacing w:before="2" w:after="0" w:line="220" w:lineRule="exact"/>
      </w:pPr>
    </w:p>
    <w:p w14:paraId="058501EC" w14:textId="77777777"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12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in-house </w:t>
      </w:r>
      <w:del w:id="20" w:author="Michael Ferry" w:date="2017-10-02T15:02:00Z">
        <w:r w:rsidDel="005E467B">
          <w:rPr>
            <w:rFonts w:ascii="Arial" w:eastAsia="Arial" w:hAnsi="Arial" w:cs="Arial"/>
            <w:sz w:val="24"/>
            <w:szCs w:val="24"/>
          </w:rPr>
          <w:delText>ad</w:delText>
        </w:r>
        <w:r w:rsidDel="005E467B">
          <w:rPr>
            <w:rFonts w:ascii="Arial" w:eastAsia="Arial" w:hAnsi="Arial" w:cs="Arial"/>
            <w:spacing w:val="35"/>
            <w:sz w:val="24"/>
            <w:szCs w:val="24"/>
          </w:rPr>
          <w:delText xml:space="preserve"> </w:delText>
        </w:r>
        <w:r w:rsidDel="005E467B">
          <w:rPr>
            <w:rFonts w:ascii="Arial" w:eastAsia="Arial" w:hAnsi="Arial" w:cs="Arial"/>
            <w:sz w:val="24"/>
            <w:szCs w:val="24"/>
          </w:rPr>
          <w:delText>hoc</w:delText>
        </w:r>
        <w:r w:rsidDel="005E467B">
          <w:rPr>
            <w:rFonts w:ascii="Arial" w:eastAsia="Arial" w:hAnsi="Arial" w:cs="Arial"/>
            <w:spacing w:val="26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facility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1.3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1.4a).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facility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</w:p>
    <w:p w14:paraId="5AA7775A" w14:textId="77777777" w:rsidR="00802C95" w:rsidRDefault="00802C95">
      <w:pPr>
        <w:spacing w:after="0"/>
        <w:jc w:val="both"/>
        <w:sectPr w:rsidR="00802C95">
          <w:footerReference w:type="default" r:id="rId11"/>
          <w:pgSz w:w="11920" w:h="16840"/>
          <w:pgMar w:top="1560" w:right="1020" w:bottom="720" w:left="1020" w:header="0" w:footer="520" w:gutter="0"/>
          <w:pgNumType w:start="1"/>
          <w:cols w:space="720"/>
        </w:sectPr>
      </w:pPr>
    </w:p>
    <w:p w14:paraId="659A8F82" w14:textId="77777777" w:rsidR="00802C95" w:rsidRDefault="00802C95">
      <w:pPr>
        <w:spacing w:before="6" w:after="0" w:line="120" w:lineRule="exact"/>
        <w:rPr>
          <w:sz w:val="12"/>
          <w:szCs w:val="12"/>
        </w:rPr>
      </w:pPr>
    </w:p>
    <w:p w14:paraId="758069E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A6CCB6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C3A5F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C2475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37122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BFEAD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AA1D675" w14:textId="77777777" w:rsidR="00802C95" w:rsidRDefault="00CA6E64">
      <w:pPr>
        <w:spacing w:after="0" w:line="240" w:lineRule="auto"/>
        <w:ind w:left="103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379D0BCB" wp14:editId="1EDA45A3">
            <wp:extent cx="3080385" cy="2180590"/>
            <wp:effectExtent l="0" t="0" r="5715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2CDB" w14:textId="77777777" w:rsidR="00802C95" w:rsidRDefault="007D5015">
      <w:pPr>
        <w:spacing w:before="11" w:after="0" w:line="240" w:lineRule="auto"/>
        <w:ind w:left="3234" w:right="217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4"/>
        </w:rPr>
        <w:t>(a)</w:t>
      </w:r>
    </w:p>
    <w:p w14:paraId="279EC30C" w14:textId="77777777" w:rsidR="00802C95" w:rsidRDefault="007D5015">
      <w:pPr>
        <w:spacing w:after="0" w:line="200" w:lineRule="exact"/>
        <w:rPr>
          <w:sz w:val="20"/>
          <w:szCs w:val="20"/>
        </w:rPr>
      </w:pPr>
      <w:r>
        <w:br w:type="column"/>
      </w:r>
    </w:p>
    <w:p w14:paraId="10AD7602" w14:textId="77777777" w:rsidR="00802C95" w:rsidRDefault="00802C95">
      <w:pPr>
        <w:spacing w:before="10" w:after="0" w:line="240" w:lineRule="exact"/>
        <w:rPr>
          <w:sz w:val="24"/>
          <w:szCs w:val="24"/>
        </w:rPr>
      </w:pPr>
    </w:p>
    <w:p w14:paraId="6994EB9D" w14:textId="77777777" w:rsidR="00802C95" w:rsidRDefault="00CA6E64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36AE3E5B" wp14:editId="559AEF1E">
            <wp:extent cx="1840230" cy="3241675"/>
            <wp:effectExtent l="0" t="0" r="762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CB6B" w14:textId="77777777" w:rsidR="00802C95" w:rsidRDefault="007D5015">
      <w:pPr>
        <w:spacing w:before="89" w:after="0" w:line="240" w:lineRule="auto"/>
        <w:ind w:left="1276" w:right="2292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w w:val="98"/>
        </w:rPr>
        <w:t>(b)</w:t>
      </w:r>
    </w:p>
    <w:p w14:paraId="0BCB7222" w14:textId="77777777" w:rsidR="00802C95" w:rsidRDefault="00802C95">
      <w:pPr>
        <w:spacing w:after="0"/>
        <w:jc w:val="center"/>
        <w:sectPr w:rsidR="00802C95">
          <w:pgSz w:w="11920" w:h="16840"/>
          <w:pgMar w:top="1560" w:right="1080" w:bottom="720" w:left="1080" w:header="0" w:footer="520" w:gutter="0"/>
          <w:cols w:num="2" w:space="720" w:equalWidth="0">
            <w:col w:w="5758" w:space="60"/>
            <w:col w:w="3942"/>
          </w:cols>
        </w:sectPr>
      </w:pPr>
    </w:p>
    <w:p w14:paraId="16E646EA" w14:textId="77777777" w:rsidR="00802C95" w:rsidRDefault="00802C95">
      <w:pPr>
        <w:spacing w:before="2" w:after="0" w:line="190" w:lineRule="exact"/>
        <w:rPr>
          <w:sz w:val="19"/>
          <w:szCs w:val="19"/>
        </w:rPr>
      </w:pPr>
    </w:p>
    <w:p w14:paraId="1B3B3A34" w14:textId="77777777" w:rsidR="00802C95" w:rsidRDefault="007D5015">
      <w:pPr>
        <w:spacing w:before="18" w:after="0" w:line="251" w:lineRule="auto"/>
        <w:ind w:left="4287" w:right="118" w:hanging="4108"/>
        <w:rPr>
          <w:rFonts w:ascii="Arial" w:eastAsia="Arial" w:hAnsi="Arial" w:cs="Arial"/>
          <w:sz w:val="24"/>
          <w:szCs w:val="24"/>
        </w:rPr>
      </w:pPr>
      <w:commentRangeStart w:id="21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1.1: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commentRangeEnd w:id="21"/>
      <w:r w:rsidR="005E467B">
        <w:rPr>
          <w:rStyle w:val="CommentReference"/>
        </w:rPr>
        <w:commentReference w:id="21"/>
      </w:r>
      <w:r>
        <w:rPr>
          <w:rFonts w:ascii="Arial" w:eastAsia="Arial" w:hAnsi="Arial" w:cs="Arial"/>
          <w:w w:val="97"/>
          <w:sz w:val="24"/>
          <w:szCs w:val="24"/>
        </w:rPr>
        <w:t>St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uers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Discotom-6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auto-cutte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deoxided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 xml:space="preserve">eady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</w:p>
    <w:p w14:paraId="4A34A36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06D56F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AE5CE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52F10F1" w14:textId="77777777" w:rsidR="00802C95" w:rsidRDefault="00802C95">
      <w:pPr>
        <w:spacing w:before="17" w:after="0" w:line="260" w:lineRule="exact"/>
        <w:rPr>
          <w:sz w:val="26"/>
          <w:szCs w:val="26"/>
        </w:rPr>
      </w:pPr>
    </w:p>
    <w:p w14:paraId="79A9AD29" w14:textId="77777777" w:rsidR="00802C95" w:rsidRDefault="00CA6E64">
      <w:pPr>
        <w:spacing w:after="0" w:line="240" w:lineRule="auto"/>
        <w:ind w:left="1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33D4255F" wp14:editId="6CAA6E53">
            <wp:extent cx="6034405" cy="3267710"/>
            <wp:effectExtent l="0" t="0" r="4445" b="889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0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0643" w14:textId="77777777" w:rsidR="00802C95" w:rsidRDefault="00802C95">
      <w:pPr>
        <w:spacing w:before="8" w:after="0" w:line="170" w:lineRule="exact"/>
        <w:rPr>
          <w:sz w:val="17"/>
          <w:szCs w:val="17"/>
        </w:rPr>
      </w:pPr>
    </w:p>
    <w:p w14:paraId="27AE28A9" w14:textId="77777777" w:rsidR="00802C95" w:rsidRDefault="007D5015">
      <w:pPr>
        <w:spacing w:before="18" w:after="0" w:line="251" w:lineRule="auto"/>
        <w:ind w:left="234" w:right="214"/>
        <w:jc w:val="center"/>
        <w:rPr>
          <w:rFonts w:ascii="Arial" w:eastAsia="Arial" w:hAnsi="Arial" w:cs="Arial"/>
          <w:sz w:val="24"/>
          <w:szCs w:val="24"/>
        </w:rPr>
      </w:pPr>
      <w:commentRangeStart w:id="22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91"/>
          <w:sz w:val="24"/>
          <w:szCs w:val="24"/>
        </w:rPr>
        <w:t>1.2:</w:t>
      </w:r>
      <w:r>
        <w:rPr>
          <w:rFonts w:ascii="Arial" w:eastAsia="Arial" w:hAnsi="Arial" w:cs="Arial"/>
          <w:spacing w:val="5"/>
          <w:w w:val="91"/>
          <w:sz w:val="24"/>
          <w:szCs w:val="24"/>
        </w:rPr>
        <w:t xml:space="preserve"> </w:t>
      </w:r>
      <w:commentRangeEnd w:id="22"/>
      <w:r w:rsidR="005E467B">
        <w:rPr>
          <w:rStyle w:val="CommentReference"/>
        </w:rPr>
        <w:commentReference w:id="22"/>
      </w:r>
      <w:r>
        <w:rPr>
          <w:rFonts w:ascii="Arial" w:eastAsia="Arial" w:hAnsi="Arial" w:cs="Arial"/>
          <w:w w:val="91"/>
          <w:sz w:val="24"/>
          <w:szCs w:val="24"/>
        </w:rPr>
        <w:t>Sc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>eenshot</w:t>
      </w:r>
      <w:r>
        <w:rPr>
          <w:rFonts w:ascii="Arial" w:eastAsia="Arial" w:hAnsi="Arial" w:cs="Arial"/>
          <w:spacing w:val="2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Excel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workbook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developed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auto-calculating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 xml:space="preserve">master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</w:t>
      </w:r>
      <w:r>
        <w:rPr>
          <w:rFonts w:ascii="Arial" w:eastAsia="Arial" w:hAnsi="Arial" w:cs="Arial"/>
          <w:spacing w:val="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weights,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checking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expected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taking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notes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futu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efinements.</w:t>
      </w:r>
    </w:p>
    <w:p w14:paraId="5F5A99A9" w14:textId="77777777" w:rsidR="00802C95" w:rsidRDefault="00802C95">
      <w:pPr>
        <w:spacing w:after="0"/>
        <w:jc w:val="center"/>
        <w:sectPr w:rsidR="00802C95">
          <w:type w:val="continuous"/>
          <w:pgSz w:w="11920" w:h="16840"/>
          <w:pgMar w:top="1560" w:right="1080" w:bottom="720" w:left="1080" w:header="720" w:footer="720" w:gutter="0"/>
          <w:cols w:space="720"/>
        </w:sectPr>
      </w:pPr>
    </w:p>
    <w:p w14:paraId="31C5C010" w14:textId="77777777" w:rsidR="00802C95" w:rsidRDefault="00802C95">
      <w:pPr>
        <w:spacing w:before="3" w:after="0" w:line="100" w:lineRule="exact"/>
        <w:rPr>
          <w:sz w:val="10"/>
          <w:szCs w:val="10"/>
        </w:rPr>
      </w:pPr>
    </w:p>
    <w:p w14:paraId="0A65ED39" w14:textId="77777777" w:rsidR="00802C95" w:rsidRDefault="007D5015">
      <w:pPr>
        <w:spacing w:after="0" w:line="300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130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114"/>
          <w:sz w:val="24"/>
          <w:szCs w:val="24"/>
        </w:rPr>
        <w:t>C/min,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dynamic </w:t>
      </w:r>
      <w:r>
        <w:rPr>
          <w:rFonts w:ascii="Arial" w:eastAsia="Arial" w:hAnsi="Arial" w:cs="Arial"/>
          <w:w w:val="91"/>
          <w:sz w:val="24"/>
          <w:szCs w:val="24"/>
        </w:rPr>
        <w:t>gas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capability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dy</w:t>
      </w:r>
      <w:ins w:id="23" w:author="Michael Ferry" w:date="2017-10-02T15:05:00Z">
        <w:r w:rsidR="005E467B">
          <w:rPr>
            <w:rFonts w:ascii="Arial" w:eastAsia="Arial" w:hAnsi="Arial" w:cs="Arial"/>
            <w:sz w:val="24"/>
            <w:szCs w:val="24"/>
          </w:rPr>
          <w:t>na</w:t>
        </w:r>
      </w:ins>
      <w:del w:id="24" w:author="Michael Ferry" w:date="2017-10-02T15:05:00Z">
        <w:r w:rsidDel="005E467B">
          <w:rPr>
            <w:rFonts w:ascii="Arial" w:eastAsia="Arial" w:hAnsi="Arial" w:cs="Arial"/>
            <w:sz w:val="24"/>
            <w:szCs w:val="24"/>
          </w:rPr>
          <w:delText>an</w:delText>
        </w:r>
      </w:del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gas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can</w:t>
      </w:r>
      <w:r>
        <w:rPr>
          <w:rFonts w:ascii="Arial" w:eastAsia="Arial" w:hAnsi="Arial" w:cs="Arial"/>
          <w:spacing w:val="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</w:t>
      </w:r>
      <w:r>
        <w:rPr>
          <w:rFonts w:ascii="Arial" w:eastAsia="Arial" w:hAnsi="Arial" w:cs="Arial"/>
          <w:spacing w:val="-1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3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200</w:t>
      </w:r>
      <w:r>
        <w:rPr>
          <w:rFonts w:ascii="Arial" w:eastAsia="Arial" w:hAnsi="Arial" w:cs="Arial"/>
          <w:spacing w:val="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93"/>
          <w:sz w:val="24"/>
          <w:szCs w:val="24"/>
        </w:rPr>
        <w:t>m</w:t>
      </w:r>
      <w:r>
        <w:rPr>
          <w:rFonts w:ascii="Arial" w:eastAsia="Arial" w:hAnsi="Arial" w:cs="Arial"/>
          <w:w w:val="89"/>
          <w:position w:val="9"/>
          <w:sz w:val="18"/>
          <w:szCs w:val="18"/>
        </w:rPr>
        <w:t>3</w:t>
      </w:r>
      <w:r>
        <w:rPr>
          <w:rFonts w:ascii="Arial" w:eastAsia="Arial" w:hAnsi="Arial" w:cs="Arial"/>
          <w:spacing w:val="-37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w w:val="99"/>
          <w:sz w:val="24"/>
          <w:szCs w:val="24"/>
        </w:rPr>
        <w:t>n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egulated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K-type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thermocouple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 capabilities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allow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conventional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gravity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inverted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vacuum/suction</w:t>
      </w:r>
      <w:r>
        <w:rPr>
          <w:rFonts w:ascii="Arial" w:eastAsia="Arial" w:hAnsi="Arial" w:cs="Arial"/>
          <w:spacing w:val="35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or </w:t>
      </w:r>
      <w:r>
        <w:rPr>
          <w:rFonts w:ascii="Arial" w:eastAsia="Arial" w:hAnsi="Arial" w:cs="Arial"/>
          <w:sz w:val="24"/>
          <w:szCs w:val="24"/>
        </w:rPr>
        <w:t>combination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injection/vacuum</w:t>
      </w:r>
      <w:r>
        <w:rPr>
          <w:rFonts w:ascii="Arial" w:eastAsia="Arial" w:hAnsi="Arial" w:cs="Arial"/>
          <w:spacing w:val="-11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14:paraId="034A5B28" w14:textId="77777777" w:rsidR="00802C95" w:rsidRDefault="00802C95">
      <w:pPr>
        <w:spacing w:before="7" w:after="0" w:line="220" w:lineRule="exact"/>
      </w:pPr>
    </w:p>
    <w:p w14:paraId="5697D0E4" w14:textId="77777777" w:rsidR="00802C95" w:rsidRDefault="00CA6E64">
      <w:pPr>
        <w:spacing w:after="0" w:line="240" w:lineRule="auto"/>
        <w:ind w:left="13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6157448F" wp14:editId="6BEE1D0E">
            <wp:extent cx="4592320" cy="5172710"/>
            <wp:effectExtent l="0" t="0" r="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9FFD" w14:textId="77777777" w:rsidR="00802C95" w:rsidRDefault="00802C95">
      <w:pPr>
        <w:spacing w:before="1" w:after="0" w:line="180" w:lineRule="exact"/>
        <w:rPr>
          <w:sz w:val="18"/>
          <w:szCs w:val="18"/>
        </w:rPr>
      </w:pPr>
    </w:p>
    <w:p w14:paraId="39475945" w14:textId="77777777" w:rsidR="00802C95" w:rsidRDefault="007D5015">
      <w:pPr>
        <w:spacing w:after="0" w:line="240" w:lineRule="auto"/>
        <w:ind w:left="735" w:right="-20"/>
        <w:rPr>
          <w:rFonts w:ascii="Arial" w:eastAsia="Arial" w:hAnsi="Arial" w:cs="Arial"/>
          <w:sz w:val="24"/>
          <w:szCs w:val="24"/>
        </w:rPr>
      </w:pPr>
      <w:commentRangeStart w:id="25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25"/>
      <w:r w:rsidR="005E467B">
        <w:rPr>
          <w:rStyle w:val="CommentReference"/>
        </w:rPr>
        <w:commentReference w:id="25"/>
      </w:r>
      <w:r>
        <w:rPr>
          <w:rFonts w:ascii="Arial" w:eastAsia="Arial" w:hAnsi="Arial" w:cs="Arial"/>
          <w:w w:val="92"/>
          <w:sz w:val="24"/>
          <w:szCs w:val="24"/>
        </w:rPr>
        <w:t>1.3: Schematic</w:t>
      </w:r>
      <w:r>
        <w:rPr>
          <w:rFonts w:ascii="Arial" w:eastAsia="Arial" w:hAnsi="Arial" w:cs="Arial"/>
          <w:spacing w:val="3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Adapted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14:paraId="013873ED" w14:textId="77777777" w:rsidR="00802C95" w:rsidRDefault="00802C95">
      <w:pPr>
        <w:spacing w:before="4" w:after="0" w:line="190" w:lineRule="exact"/>
        <w:rPr>
          <w:sz w:val="19"/>
          <w:szCs w:val="19"/>
        </w:rPr>
      </w:pPr>
    </w:p>
    <w:p w14:paraId="6DC405F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426B24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B91F41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94D9C81" w14:textId="77777777" w:rsidR="00802C95" w:rsidRDefault="007D5015">
      <w:pPr>
        <w:spacing w:after="0" w:line="240" w:lineRule="auto"/>
        <w:ind w:left="114" w:right="7569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Crucibles</w:t>
      </w:r>
    </w:p>
    <w:p w14:paraId="5179B04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46D0643" w14:textId="77777777" w:rsidR="00802C95" w:rsidRDefault="00802C95">
      <w:pPr>
        <w:spacing w:before="2" w:after="0" w:line="220" w:lineRule="exact"/>
      </w:pPr>
    </w:p>
    <w:p w14:paraId="25960A17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nitride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</w:t>
      </w:r>
      <w:r>
        <w:rPr>
          <w:rFonts w:ascii="Arial" w:eastAsia="Arial" w:hAnsi="Arial" w:cs="Arial"/>
          <w:spacing w:val="-2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ucibles</w:t>
      </w:r>
      <w:r>
        <w:rPr>
          <w:rFonts w:ascii="Arial" w:eastAsia="Arial" w:hAnsi="Arial" w:cs="Arial"/>
          <w:spacing w:val="-13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used</w:t>
      </w:r>
      <w:r>
        <w:rPr>
          <w:rFonts w:ascii="Arial" w:eastAsia="Arial" w:hAnsi="Arial" w:cs="Arial"/>
          <w:spacing w:val="-1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because</w:t>
      </w:r>
      <w:r>
        <w:rPr>
          <w:rFonts w:ascii="Arial" w:eastAsia="Arial" w:hAnsi="Arial" w:cs="Arial"/>
          <w:spacing w:val="-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inert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wo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sizes</w:t>
      </w:r>
      <w:r>
        <w:rPr>
          <w:rFonts w:ascii="Arial" w:eastAsia="Arial" w:hAnsi="Arial" w:cs="Arial"/>
          <w:spacing w:val="-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a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</w:t>
      </w:r>
      <w:r>
        <w:rPr>
          <w:rFonts w:ascii="Arial" w:eastAsia="Arial" w:hAnsi="Arial" w:cs="Arial"/>
          <w:spacing w:val="-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8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length,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usable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40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6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w w:val="85"/>
          <w:sz w:val="24"/>
          <w:szCs w:val="24"/>
        </w:rPr>
        <w:t>c</w:t>
      </w:r>
      <w:ins w:id="26" w:author="Michael Ferry" w:date="2017-10-02T15:07:00Z">
        <w:r w:rsidR="005E467B">
          <w:rPr>
            <w:rFonts w:ascii="Arial" w:eastAsia="Arial" w:hAnsi="Arial" w:cs="Arial"/>
            <w:i/>
            <w:w w:val="85"/>
            <w:sz w:val="24"/>
            <w:szCs w:val="24"/>
          </w:rPr>
          <w:t>,</w:t>
        </w:r>
      </w:ins>
      <w:r>
        <w:rPr>
          <w:rFonts w:ascii="Arial" w:eastAsia="Arial" w:hAnsi="Arial" w:cs="Arial"/>
          <w:i/>
          <w:spacing w:val="27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espectivel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Mg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bottom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wall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contact, 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del w:id="27" w:author="Michael Ferry" w:date="2017-10-02T15:07:00Z">
        <w:r w:rsidDel="005E467B">
          <w:rPr>
            <w:rFonts w:ascii="Arial" w:eastAsia="Arial" w:hAnsi="Arial" w:cs="Arial"/>
            <w:sz w:val="24"/>
            <w:szCs w:val="24"/>
          </w:rPr>
          <w:delText>being</w:delText>
        </w:r>
        <w:r w:rsidDel="005E467B">
          <w:rPr>
            <w:rFonts w:ascii="Arial" w:eastAsia="Arial" w:hAnsi="Arial" w:cs="Arial"/>
            <w:spacing w:val="-7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added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top,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1.4b.</w:t>
      </w:r>
    </w:p>
    <w:p w14:paraId="080DCE5B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14B21CCD" w14:textId="77777777" w:rsidR="00802C95" w:rsidRDefault="007D5015">
      <w:pPr>
        <w:spacing w:before="99" w:after="0" w:line="240" w:lineRule="auto"/>
        <w:ind w:left="114" w:right="740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1.1.4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Melt</w:t>
      </w:r>
      <w:r>
        <w:rPr>
          <w:rFonts w:ascii="Arial" w:eastAsia="Arial" w:hAnsi="Arial" w:cs="Arial"/>
          <w:b/>
          <w:bCs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Cycle</w:t>
      </w:r>
    </w:p>
    <w:p w14:paraId="1007B09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20ECC67" w14:textId="77777777" w:rsidR="00802C95" w:rsidRDefault="00802C95">
      <w:pPr>
        <w:spacing w:before="2" w:after="0" w:line="220" w:lineRule="exact"/>
      </w:pPr>
    </w:p>
    <w:p w14:paraId="5CC457B2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-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sealed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chambe</w:t>
      </w:r>
      <w:r>
        <w:rPr>
          <w:rFonts w:ascii="Arial" w:eastAsia="Arial" w:hAnsi="Arial" w:cs="Arial"/>
          <w:spacing w:val="-17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evacuated</w:t>
      </w:r>
      <w:r>
        <w:rPr>
          <w:rFonts w:ascii="Arial" w:eastAsia="Arial" w:hAnsi="Arial" w:cs="Arial"/>
          <w:spacing w:val="-9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pu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 xml:space="preserve">ged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(99.997</w:t>
      </w:r>
      <w:r>
        <w:rPr>
          <w:rFonts w:ascii="Arial" w:eastAsia="Arial" w:hAnsi="Arial" w:cs="Arial"/>
          <w:spacing w:val="4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vol.%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purity)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five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times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continues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culating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flow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event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oxidation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1.3).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homogeneity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multi-step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cooling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omote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mixing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constituent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elements.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heating/cooling</w:t>
      </w:r>
      <w:r>
        <w:rPr>
          <w:rFonts w:ascii="Arial" w:eastAsia="Arial" w:hAnsi="Arial" w:cs="Arial"/>
          <w:spacing w:val="5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alloy’s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 xml:space="preserve">solidus/liquidus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egion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state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helped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homogeneous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melt.</w:t>
      </w:r>
    </w:p>
    <w:p w14:paraId="73651E0E" w14:textId="77777777" w:rsidR="00802C95" w:rsidRDefault="00802C95">
      <w:pPr>
        <w:spacing w:before="8" w:after="0" w:line="140" w:lineRule="exact"/>
        <w:rPr>
          <w:sz w:val="14"/>
          <w:szCs w:val="14"/>
        </w:rPr>
      </w:pPr>
    </w:p>
    <w:p w14:paraId="093EE97D" w14:textId="77777777" w:rsidR="00802C95" w:rsidRDefault="007D5015">
      <w:pPr>
        <w:spacing w:after="0" w:line="277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induction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70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del w:id="28" w:author="Michael Ferry" w:date="2017-10-02T15:09:00Z">
        <w:r w:rsidDel="009E333C">
          <w:rPr>
            <w:rFonts w:ascii="Arial" w:eastAsia="Arial" w:hAnsi="Arial" w:cs="Arial"/>
            <w:sz w:val="24"/>
            <w:szCs w:val="24"/>
          </w:rPr>
          <w:delText>couple</w:delText>
        </w:r>
        <w:r w:rsidDel="009E333C">
          <w:rPr>
            <w:rFonts w:ascii="Arial" w:eastAsia="Arial" w:hAnsi="Arial" w:cs="Arial"/>
            <w:spacing w:val="13"/>
            <w:sz w:val="24"/>
            <w:szCs w:val="24"/>
          </w:rPr>
          <w:delText xml:space="preserve"> </w:delText>
        </w:r>
      </w:del>
      <w:ins w:id="29" w:author="Michael Ferry" w:date="2017-10-02T15:09:00Z">
        <w:r w:rsidR="009E333C">
          <w:rPr>
            <w:rFonts w:ascii="Arial" w:eastAsia="Arial" w:hAnsi="Arial" w:cs="Arial"/>
            <w:sz w:val="24"/>
            <w:szCs w:val="24"/>
          </w:rPr>
          <w:t>few</w:t>
        </w:r>
        <w:r w:rsidR="009E333C">
          <w:rPr>
            <w:rFonts w:ascii="Arial" w:eastAsia="Arial" w:hAnsi="Arial" w:cs="Arial"/>
            <w:spacing w:val="13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minutes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113"/>
          <w:sz w:val="24"/>
          <w:szCs w:val="24"/>
        </w:rPr>
        <w:t xml:space="preserve">with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tungsten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partially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del w:id="30" w:author="Michael Ferry" w:date="2017-10-02T15:09:00Z">
        <w:r w:rsidDel="009E333C">
          <w:rPr>
            <w:rFonts w:ascii="Arial" w:eastAsia="Arial" w:hAnsi="Arial" w:cs="Arial"/>
            <w:sz w:val="24"/>
            <w:szCs w:val="24"/>
          </w:rPr>
          <w:delText xml:space="preserve">solidification </w:delText>
        </w:r>
        <w:r w:rsidDel="009E333C">
          <w:rPr>
            <w:rFonts w:ascii="Arial" w:eastAsia="Arial" w:hAnsi="Arial" w:cs="Arial"/>
            <w:spacing w:val="1"/>
            <w:sz w:val="24"/>
            <w:szCs w:val="24"/>
          </w:rPr>
          <w:delText xml:space="preserve"> </w:delText>
        </w:r>
      </w:del>
      <w:ins w:id="31" w:author="Michael Ferry" w:date="2017-10-02T15:09:00Z">
        <w:r w:rsidR="009E333C">
          <w:rPr>
            <w:rFonts w:ascii="Arial" w:eastAsia="Arial" w:hAnsi="Arial" w:cs="Arial"/>
            <w:sz w:val="24"/>
            <w:szCs w:val="24"/>
          </w:rPr>
          <w:t xml:space="preserve">solidified </w:t>
        </w:r>
        <w:r w:rsidR="009E333C">
          <w:rPr>
            <w:rFonts w:ascii="Arial" w:eastAsia="Arial" w:hAnsi="Arial" w:cs="Arial"/>
            <w:spacing w:val="1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emelted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</w:p>
    <w:p w14:paraId="4D901130" w14:textId="77777777" w:rsidR="00802C95" w:rsidRDefault="007D5015">
      <w:pPr>
        <w:spacing w:before="1" w:after="0" w:line="304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65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partially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</w:t>
      </w:r>
      <w:del w:id="32" w:author="Michael Ferry" w:date="2017-10-02T15:10:00Z">
        <w:r w:rsidDel="009E333C">
          <w:rPr>
            <w:rFonts w:ascii="Arial" w:eastAsia="Arial" w:hAnsi="Arial" w:cs="Arial"/>
            <w:sz w:val="24"/>
            <w:szCs w:val="24"/>
          </w:rPr>
          <w:delText>solidification</w:delText>
        </w:r>
        <w:r w:rsidDel="009E333C">
          <w:rPr>
            <w:rFonts w:ascii="Arial" w:eastAsia="Arial" w:hAnsi="Arial" w:cs="Arial"/>
            <w:spacing w:val="48"/>
            <w:sz w:val="24"/>
            <w:szCs w:val="24"/>
          </w:rPr>
          <w:delText xml:space="preserve"> </w:delText>
        </w:r>
      </w:del>
      <w:ins w:id="33" w:author="Michael Ferry" w:date="2017-10-02T15:10:00Z">
        <w:r w:rsidR="009E333C">
          <w:rPr>
            <w:rFonts w:ascii="Arial" w:eastAsia="Arial" w:hAnsi="Arial" w:cs="Arial"/>
            <w:sz w:val="24"/>
            <w:szCs w:val="24"/>
          </w:rPr>
          <w:t>solidified</w:t>
        </w:r>
        <w:r w:rsidR="009E333C">
          <w:rPr>
            <w:rFonts w:ascii="Arial" w:eastAsia="Arial" w:hAnsi="Arial" w:cs="Arial"/>
            <w:spacing w:val="48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emelted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melt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del w:id="34" w:author="Michael Ferry" w:date="2017-10-02T15:10:00Z">
        <w:r w:rsidDel="009E333C">
          <w:rPr>
            <w:rFonts w:ascii="Arial" w:eastAsia="Arial" w:hAnsi="Arial" w:cs="Arial"/>
            <w:w w:val="104"/>
            <w:sz w:val="24"/>
            <w:szCs w:val="24"/>
          </w:rPr>
          <w:delText>app</w:delText>
        </w:r>
        <w:r w:rsidDel="009E333C">
          <w:rPr>
            <w:rFonts w:ascii="Arial" w:eastAsia="Arial" w:hAnsi="Arial" w:cs="Arial"/>
            <w:spacing w:val="-4"/>
            <w:w w:val="104"/>
            <w:sz w:val="24"/>
            <w:szCs w:val="24"/>
          </w:rPr>
          <w:delText>r</w:delText>
        </w:r>
        <w:r w:rsidDel="009E333C">
          <w:rPr>
            <w:rFonts w:ascii="Arial" w:eastAsia="Arial" w:hAnsi="Arial" w:cs="Arial"/>
            <w:w w:val="103"/>
            <w:sz w:val="24"/>
            <w:szCs w:val="24"/>
          </w:rPr>
          <w:delText>oximately</w:delText>
        </w:r>
      </w:del>
      <w:ins w:id="35" w:author="Michael Ferry" w:date="2017-10-02T15:10:00Z">
        <w:r w:rsidR="009E333C">
          <w:rPr>
            <w:rFonts w:ascii="Arial" w:eastAsia="Arial" w:hAnsi="Arial" w:cs="Arial"/>
            <w:w w:val="104"/>
            <w:sz w:val="24"/>
            <w:szCs w:val="24"/>
          </w:rPr>
          <w:t>~</w:t>
        </w:r>
      </w:ins>
    </w:p>
    <w:p w14:paraId="2AF041CB" w14:textId="77777777" w:rsidR="00802C95" w:rsidRDefault="007D5015">
      <w:pPr>
        <w:spacing w:before="11" w:after="0" w:line="240" w:lineRule="auto"/>
        <w:ind w:left="114" w:right="59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1"/>
          <w:sz w:val="24"/>
          <w:szCs w:val="24"/>
        </w:rPr>
        <w:t>30</w:t>
      </w:r>
      <w:r>
        <w:rPr>
          <w:rFonts w:ascii="Arial" w:eastAsia="Arial" w:hAnsi="Arial" w:cs="Arial"/>
          <w:spacing w:val="-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seconds,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stir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time.</w:t>
      </w:r>
    </w:p>
    <w:p w14:paraId="5E18DD0A" w14:textId="77777777" w:rsidR="00802C95" w:rsidRDefault="00802C95">
      <w:pPr>
        <w:spacing w:before="9" w:after="0" w:line="160" w:lineRule="exact"/>
        <w:rPr>
          <w:sz w:val="16"/>
          <w:szCs w:val="16"/>
        </w:rPr>
      </w:pPr>
    </w:p>
    <w:p w14:paraId="7AE4AFB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23696B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341A99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91443B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76F4D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39B8D6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18CBC8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2A4B0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48D5BA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0114A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A81B9A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DBC595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DBB58D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74CC0F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694BEA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36288C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625DCA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5900DB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26B5E7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C145A38" w14:textId="77777777" w:rsidR="00802C95" w:rsidRDefault="00CA6E64">
      <w:pPr>
        <w:tabs>
          <w:tab w:val="left" w:pos="7180"/>
        </w:tabs>
        <w:spacing w:before="21" w:after="0" w:line="240" w:lineRule="auto"/>
        <w:ind w:left="2969" w:right="-20"/>
        <w:rPr>
          <w:rFonts w:ascii="Arial" w:eastAsia="Arial" w:hAnsi="Arial" w:cs="Arial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55" behindDoc="1" locked="0" layoutInCell="1" allowOverlap="1" wp14:anchorId="28DD8CA3" wp14:editId="56690814">
                <wp:simplePos x="0" y="0"/>
                <wp:positionH relativeFrom="page">
                  <wp:posOffset>1113790</wp:posOffset>
                </wp:positionH>
                <wp:positionV relativeFrom="paragraph">
                  <wp:posOffset>-2350770</wp:posOffset>
                </wp:positionV>
                <wp:extent cx="5331460" cy="2315210"/>
                <wp:effectExtent l="0" t="1905" r="3175" b="0"/>
                <wp:wrapNone/>
                <wp:docPr id="3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1460" cy="2315210"/>
                          <a:chOff x="1754" y="-3702"/>
                          <a:chExt cx="8396" cy="3646"/>
                        </a:xfrm>
                      </wpg:grpSpPr>
                      <pic:pic xmlns:pic="http://schemas.openxmlformats.org/drawingml/2006/picture">
                        <pic:nvPicPr>
                          <pic:cNvPr id="3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4" y="-3675"/>
                            <a:ext cx="4723" cy="35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7" y="-3702"/>
                            <a:ext cx="3614" cy="36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D051E" id="Group 25" o:spid="_x0000_s1026" style="position:absolute;margin-left:87.7pt;margin-top:-185.1pt;width:419.8pt;height:182.3pt;z-index:-2825;mso-position-horizontal-relative:page" coordorigin="1754,-3702" coordsize="8396,3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left:1754;top:-3675;width:4723;height:3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n1tjDAAAA2wAAAA8AAABkcnMvZG93bnJldi54bWxEj0GLwjAUhO/C/ofwBG+aqotoNZVFqoi3&#10;6h72+GiebbV5KU209d+bhYU9DjPzDbPZ9qYWT2pdZVnBdBKBIM6trrhQ8H3Zj5cgnEfWWFsmBS9y&#10;sE0+BhuMte04o+fZFyJA2MWooPS+iaV0eUkG3cQ2xMG72tagD7ItpG6xC3BTy1kULaTBisNCiQ3t&#10;Ssrv54dRsLrfDocjmXSZntLPLNOn3U+0UGo07L/WIDz1/j/81z5qBfM5/H4JP0Am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qfW2MMAAADbAAAADwAAAAAAAAAAAAAAAACf&#10;AgAAZHJzL2Rvd25yZXYueG1sUEsFBgAAAAAEAAQA9wAAAI8DAAAAAA==&#10;">
                  <v:imagedata r:id="rId18" o:title=""/>
                </v:shape>
                <v:shape id="Picture 26" o:spid="_x0000_s1028" type="#_x0000_t75" style="position:absolute;left:6537;top:-3702;width:3614;height:3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xdEPEAAAA2wAAAA8AAABkcnMvZG93bnJldi54bWxEj0+LwjAUxO8LfofwBG9rqitSqlFWwUXw&#10;5B92PT6aZ1u3eSlNtNVPbwTB4zAzv2Gm89aU4kq1KywrGPQjEMSp1QVnCg771WcMwnlkjaVlUnAj&#10;B/NZ52OKibYNb+m685kIEHYJKsi9rxIpXZqTQde3FXHwTrY26IOsM6lrbALclHIYRWNpsOCwkGNF&#10;y5zS/93FKKi2zaVdLPab4/3vfLqNzr9xKn+U6nXb7wkIT61/h1/ttVbwNYLnl/AD5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xdEPEAAAA2wAAAA8AAAAAAAAAAAAAAAAA&#10;nwIAAGRycy9kb3ducmV2LnhtbFBLBQYAAAAABAAEAPcAAACQAwAAAAA=&#10;">
                  <v:imagedata r:id="rId19" o:title="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</w:rPr>
        <w:t>(a)</w:t>
      </w:r>
      <w:r w:rsidR="007D5015">
        <w:rPr>
          <w:rFonts w:ascii="Arial" w:eastAsia="Arial" w:hAnsi="Arial" w:cs="Arial"/>
        </w:rPr>
        <w:tab/>
      </w:r>
      <w:r w:rsidR="007D5015">
        <w:rPr>
          <w:rFonts w:ascii="Arial" w:eastAsia="Arial" w:hAnsi="Arial" w:cs="Arial"/>
          <w:position w:val="-3"/>
        </w:rPr>
        <w:t>(b)</w:t>
      </w:r>
    </w:p>
    <w:p w14:paraId="53D5DF66" w14:textId="77777777" w:rsidR="00802C95" w:rsidRDefault="00802C95">
      <w:pPr>
        <w:spacing w:before="7" w:after="0" w:line="200" w:lineRule="exact"/>
        <w:rPr>
          <w:sz w:val="20"/>
          <w:szCs w:val="20"/>
        </w:rPr>
      </w:pPr>
    </w:p>
    <w:p w14:paraId="4EE829B7" w14:textId="77777777" w:rsidR="00802C95" w:rsidRDefault="007D5015">
      <w:pPr>
        <w:spacing w:after="0" w:line="251" w:lineRule="auto"/>
        <w:ind w:left="1541" w:right="53" w:hanging="1427"/>
        <w:rPr>
          <w:rFonts w:ascii="Arial" w:eastAsia="Arial" w:hAnsi="Arial" w:cs="Arial"/>
          <w:sz w:val="24"/>
          <w:szCs w:val="24"/>
        </w:rPr>
      </w:pPr>
      <w:commentRangeStart w:id="36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36"/>
      <w:r w:rsidR="005E467B">
        <w:rPr>
          <w:rStyle w:val="CommentReference"/>
        </w:rPr>
        <w:commentReference w:id="36"/>
      </w:r>
      <w:r>
        <w:rPr>
          <w:rFonts w:ascii="Arial" w:eastAsia="Arial" w:hAnsi="Arial" w:cs="Arial"/>
          <w:w w:val="89"/>
          <w:sz w:val="24"/>
          <w:szCs w:val="24"/>
        </w:rPr>
        <w:t>1.4: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del w:id="37" w:author="Michael Ferry" w:date="2017-10-02T15:12:00Z">
        <w:r w:rsidDel="009E333C">
          <w:rPr>
            <w:rFonts w:ascii="Arial" w:eastAsia="Arial" w:hAnsi="Arial" w:cs="Arial"/>
            <w:sz w:val="24"/>
            <w:szCs w:val="24"/>
          </w:rPr>
          <w:delText>ad</w:delText>
        </w:r>
        <w:r w:rsidDel="009E333C">
          <w:rPr>
            <w:rFonts w:ascii="Arial" w:eastAsia="Arial" w:hAnsi="Arial" w:cs="Arial"/>
            <w:spacing w:val="-10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hoc</w:delText>
        </w:r>
        <w:r w:rsidDel="009E333C">
          <w:rPr>
            <w:rFonts w:ascii="Arial" w:eastAsia="Arial" w:hAnsi="Arial" w:cs="Arial"/>
            <w:spacing w:val="-19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inducting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graphite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ingot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cha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ge.</w:t>
      </w:r>
      <w:r>
        <w:rPr>
          <w:rFonts w:ascii="Arial" w:eastAsia="Arial" w:hAnsi="Arial" w:cs="Arial"/>
          <w:spacing w:val="1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[56].</w:t>
      </w:r>
    </w:p>
    <w:p w14:paraId="3B952D4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4F6771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43DB6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C454979" w14:textId="77777777" w:rsidR="00802C95" w:rsidRDefault="00802C95">
      <w:pPr>
        <w:spacing w:before="10" w:after="0" w:line="200" w:lineRule="exact"/>
        <w:rPr>
          <w:sz w:val="20"/>
          <w:szCs w:val="20"/>
        </w:rPr>
      </w:pPr>
    </w:p>
    <w:p w14:paraId="39208A3D" w14:textId="77777777"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1.1.5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30641390" w14:textId="77777777" w:rsidR="00802C95" w:rsidRDefault="00802C95">
      <w:pPr>
        <w:spacing w:before="8" w:after="0" w:line="180" w:lineRule="exact"/>
        <w:rPr>
          <w:sz w:val="18"/>
          <w:szCs w:val="18"/>
        </w:rPr>
      </w:pPr>
    </w:p>
    <w:p w14:paraId="0A4F472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E690307" w14:textId="77777777" w:rsidR="00802C95" w:rsidRDefault="007D5015">
      <w:pPr>
        <w:spacing w:after="0" w:line="309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naturally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cooled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castings</w:t>
      </w:r>
      <w:r>
        <w:rPr>
          <w:rFonts w:ascii="Arial" w:eastAsia="Arial" w:hAnsi="Arial" w:cs="Arial"/>
          <w:spacing w:val="-1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casting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was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500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3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51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-1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high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filling.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 by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incorporated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mould.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moulds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ee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wiping </w:t>
      </w:r>
      <w:r>
        <w:rPr>
          <w:rFonts w:ascii="Arial" w:eastAsia="Arial" w:hAnsi="Arial" w:cs="Arial"/>
          <w:w w:val="95"/>
          <w:sz w:val="24"/>
          <w:szCs w:val="24"/>
        </w:rPr>
        <w:t>clean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14:paraId="3DA5D9F1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1EA6C772" w14:textId="77777777" w:rsidR="00802C95" w:rsidRDefault="007D5015">
      <w:pPr>
        <w:spacing w:before="99" w:after="0" w:line="240" w:lineRule="auto"/>
        <w:ind w:left="114" w:right="657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1.1.6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Injection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7F3E3288" w14:textId="77777777" w:rsidR="00802C95" w:rsidRDefault="00802C95">
      <w:pPr>
        <w:spacing w:before="8" w:after="0" w:line="180" w:lineRule="exact"/>
        <w:rPr>
          <w:sz w:val="18"/>
          <w:szCs w:val="18"/>
        </w:rPr>
      </w:pPr>
    </w:p>
    <w:p w14:paraId="10258E9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BDCAC40" w14:textId="77777777" w:rsidR="00802C95" w:rsidRDefault="007D5015">
      <w:pPr>
        <w:spacing w:after="0" w:line="310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45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stable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molten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metal </w:t>
      </w:r>
      <w:r>
        <w:rPr>
          <w:rFonts w:ascii="Arial" w:eastAsia="Arial" w:hAnsi="Arial" w:cs="Arial"/>
          <w:sz w:val="24"/>
          <w:szCs w:val="24"/>
        </w:rPr>
        <w:t xml:space="preserve">flow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ont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mould. 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inverted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silica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inner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-1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be</w:t>
      </w:r>
      <w:r>
        <w:rPr>
          <w:rFonts w:ascii="Arial" w:eastAsia="Arial" w:hAnsi="Arial" w:cs="Arial"/>
          <w:spacing w:val="-1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inserted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chamber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act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as</w:t>
      </w:r>
      <w:r>
        <w:rPr>
          <w:rFonts w:ascii="Arial" w:eastAsia="Arial" w:hAnsi="Arial" w:cs="Arial"/>
          <w:spacing w:val="-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path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between</w:t>
      </w:r>
      <w:r>
        <w:rPr>
          <w:rFonts w:ascii="Arial" w:eastAsia="Arial" w:hAnsi="Arial" w:cs="Arial"/>
          <w:spacing w:val="-20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ucible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drive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molten </w:t>
      </w:r>
      <w:r>
        <w:rPr>
          <w:rFonts w:ascii="Arial" w:eastAsia="Arial" w:hAnsi="Arial" w:cs="Arial"/>
          <w:sz w:val="24"/>
          <w:szCs w:val="24"/>
        </w:rPr>
        <w:t>metal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up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 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wiping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clean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14:paraId="2BC8C1D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C1C7A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8150405" w14:textId="77777777" w:rsidR="00802C95" w:rsidRDefault="00802C95">
      <w:pPr>
        <w:spacing w:before="7" w:after="0" w:line="260" w:lineRule="exact"/>
        <w:rPr>
          <w:sz w:val="26"/>
          <w:szCs w:val="26"/>
        </w:rPr>
      </w:pPr>
    </w:p>
    <w:p w14:paraId="3948100E" w14:textId="77777777" w:rsidR="00802C95" w:rsidRDefault="007D5015">
      <w:pPr>
        <w:spacing w:after="0" w:line="240" w:lineRule="auto"/>
        <w:ind w:left="114" w:right="4755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1.2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Bulk</w:t>
      </w:r>
      <w:r>
        <w:rPr>
          <w:rFonts w:ascii="Arial" w:eastAsia="Arial" w:hAnsi="Arial" w:cs="Arial"/>
          <w:b/>
          <w:bCs/>
          <w:spacing w:val="1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Sample</w:t>
      </w:r>
      <w:r>
        <w:rPr>
          <w:rFonts w:ascii="Arial" w:eastAsia="Arial" w:hAnsi="Arial" w:cs="Arial"/>
          <w:b/>
          <w:bCs/>
          <w:spacing w:val="-3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</w:p>
    <w:p w14:paraId="1C9CB39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2A18A48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4A42C65F" w14:textId="77777777"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del w:id="38" w:author="Michael Ferry" w:date="2017-10-02T15:13:00Z">
        <w:r w:rsidDel="009E333C">
          <w:rPr>
            <w:rFonts w:ascii="Arial" w:eastAsia="Arial" w:hAnsi="Arial" w:cs="Arial"/>
            <w:sz w:val="24"/>
            <w:szCs w:val="24"/>
          </w:rPr>
          <w:delText>Bulk</w:delText>
        </w:r>
        <w:r w:rsidDel="009E333C">
          <w:rPr>
            <w:rFonts w:ascii="Arial" w:eastAsia="Arial" w:hAnsi="Arial" w:cs="Arial"/>
            <w:spacing w:val="41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del w:id="39" w:author="Michael Ferry" w:date="2017-10-02T15:14:00Z">
        <w:r w:rsidDel="009E333C">
          <w:rPr>
            <w:rFonts w:ascii="Arial" w:eastAsia="Arial" w:hAnsi="Arial" w:cs="Arial"/>
            <w:spacing w:val="46"/>
            <w:position w:val="-4"/>
            <w:sz w:val="18"/>
            <w:szCs w:val="18"/>
          </w:rPr>
          <w:delText xml:space="preserve"> </w:delText>
        </w:r>
      </w:del>
      <w:ins w:id="40" w:author="Michael Ferry" w:date="2017-10-02T15:13:00Z">
        <w:r w:rsidR="009E333C">
          <w:rPr>
            <w:rFonts w:ascii="Arial" w:eastAsia="Arial" w:hAnsi="Arial" w:cs="Arial"/>
            <w:sz w:val="24"/>
            <w:szCs w:val="24"/>
          </w:rPr>
          <w:t xml:space="preserve">bulk metallic glass </w:t>
        </w:r>
      </w:ins>
      <w:ins w:id="41" w:author="Michael Ferry" w:date="2017-10-02T15:16:00Z">
        <w:r w:rsidR="009E333C">
          <w:rPr>
            <w:rFonts w:ascii="Arial" w:eastAsia="Arial" w:hAnsi="Arial" w:cs="Arial"/>
            <w:sz w:val="24"/>
            <w:szCs w:val="24"/>
          </w:rPr>
          <w:t xml:space="preserve">(BMG) </w:t>
        </w:r>
      </w:ins>
      <w:ins w:id="42" w:author="Michael Ferry" w:date="2017-10-02T15:13:00Z">
        <w:r w:rsidR="009E333C">
          <w:rPr>
            <w:rFonts w:ascii="Arial" w:eastAsia="Arial" w:hAnsi="Arial" w:cs="Arial"/>
            <w:sz w:val="24"/>
            <w:szCs w:val="24"/>
          </w:rPr>
          <w:t>s</w:t>
        </w:r>
      </w:ins>
      <w:del w:id="43" w:author="Michael Ferry" w:date="2017-10-02T15:13:00Z">
        <w:r w:rsidDel="009E333C">
          <w:rPr>
            <w:rFonts w:ascii="Arial" w:eastAsia="Arial" w:hAnsi="Arial" w:cs="Arial"/>
            <w:sz w:val="24"/>
            <w:szCs w:val="24"/>
          </w:rPr>
          <w:delText>s</w:delText>
        </w:r>
      </w:del>
      <w:r>
        <w:rPr>
          <w:rFonts w:ascii="Arial" w:eastAsia="Arial" w:hAnsi="Arial" w:cs="Arial"/>
          <w:sz w:val="24"/>
          <w:szCs w:val="24"/>
        </w:rPr>
        <w:t>amples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del w:id="44" w:author="Michael Ferry" w:date="2017-10-02T15:14:00Z">
        <w:r w:rsidDel="009E333C">
          <w:rPr>
            <w:rFonts w:ascii="Arial" w:eastAsia="Arial" w:hAnsi="Arial" w:cs="Arial"/>
            <w:sz w:val="24"/>
            <w:szCs w:val="24"/>
          </w:rPr>
          <w:delText>to</w:delText>
        </w:r>
        <w:r w:rsidDel="009E333C">
          <w:rPr>
            <w:rFonts w:ascii="Arial" w:eastAsia="Arial" w:hAnsi="Arial" w:cs="Arial"/>
            <w:spacing w:val="26"/>
            <w:sz w:val="24"/>
            <w:szCs w:val="24"/>
          </w:rPr>
          <w:delText xml:space="preserve"> </w:delText>
        </w:r>
      </w:del>
      <w:ins w:id="45" w:author="Michael Ferry" w:date="2017-10-02T15:14:00Z">
        <w:r w:rsidR="009E333C">
          <w:rPr>
            <w:rFonts w:ascii="Arial" w:eastAsia="Arial" w:hAnsi="Arial" w:cs="Arial"/>
            <w:sz w:val="24"/>
            <w:szCs w:val="24"/>
          </w:rPr>
          <w:t>with</w:t>
        </w:r>
        <w:r w:rsidR="009E333C">
          <w:rPr>
            <w:rFonts w:ascii="Arial" w:eastAsia="Arial" w:hAnsi="Arial" w:cs="Arial"/>
            <w:spacing w:val="26"/>
            <w:sz w:val="24"/>
            <w:szCs w:val="24"/>
          </w:rPr>
          <w:t xml:space="preserve"> the same alloy produced by </w:t>
        </w:r>
      </w:ins>
      <w:ins w:id="46" w:author="Michael Ferry" w:date="2017-10-02T15:13:00Z">
        <w:r w:rsidR="009E333C">
          <w:rPr>
            <w:rFonts w:ascii="Arial" w:eastAsia="Arial" w:hAnsi="Arial" w:cs="Arial"/>
            <w:spacing w:val="26"/>
            <w:sz w:val="24"/>
            <w:szCs w:val="24"/>
          </w:rPr>
          <w:t xml:space="preserve">thin </w:t>
        </w:r>
      </w:ins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del w:id="47" w:author="Michael Ferry" w:date="2017-10-02T15:14:00Z">
        <w:r w:rsidDel="009E333C">
          <w:rPr>
            <w:rFonts w:ascii="Arial" w:eastAsia="Arial" w:hAnsi="Arial" w:cs="Arial"/>
            <w:sz w:val="24"/>
            <w:szCs w:val="24"/>
          </w:rPr>
          <w:delText>samples</w:delText>
        </w:r>
      </w:del>
      <w:ins w:id="48" w:author="Michael Ferry" w:date="2017-10-02T15:14:00Z">
        <w:r w:rsidR="009E333C">
          <w:rPr>
            <w:rFonts w:ascii="Arial" w:eastAsia="Arial" w:hAnsi="Arial" w:cs="Arial"/>
            <w:sz w:val="24"/>
            <w:szCs w:val="24"/>
          </w:rPr>
          <w:t>deposition</w:t>
        </w:r>
      </w:ins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del w:id="49" w:author="Michael Ferry" w:date="2017-10-02T15:15:00Z">
        <w:r w:rsidDel="009E333C">
          <w:rPr>
            <w:rFonts w:ascii="Arial" w:eastAsia="Arial" w:hAnsi="Arial" w:cs="Arial"/>
            <w:w w:val="92"/>
            <w:sz w:val="24"/>
            <w:szCs w:val="24"/>
          </w:rPr>
          <w:delText>These</w:delText>
        </w:r>
        <w:r w:rsidDel="009E333C">
          <w:rPr>
            <w:rFonts w:ascii="Arial" w:eastAsia="Arial" w:hAnsi="Arial" w:cs="Arial"/>
            <w:spacing w:val="23"/>
            <w:w w:val="92"/>
            <w:sz w:val="24"/>
            <w:szCs w:val="24"/>
          </w:rPr>
          <w:delText xml:space="preserve"> </w:delText>
        </w:r>
      </w:del>
      <w:ins w:id="50" w:author="Michael Ferry" w:date="2017-10-02T15:15:00Z">
        <w:r w:rsidR="009E333C">
          <w:rPr>
            <w:rFonts w:ascii="Arial" w:eastAsia="Arial" w:hAnsi="Arial" w:cs="Arial"/>
            <w:w w:val="92"/>
            <w:sz w:val="24"/>
            <w:szCs w:val="24"/>
          </w:rPr>
          <w:t>Bulk sample</w:t>
        </w:r>
        <w:r w:rsidR="009E333C">
          <w:rPr>
            <w:rFonts w:ascii="Arial" w:eastAsia="Arial" w:hAnsi="Arial" w:cs="Arial"/>
            <w:spacing w:val="23"/>
            <w:w w:val="92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casting.</w:t>
      </w:r>
    </w:p>
    <w:p w14:paraId="7EC0F8A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C10568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9D4E2BF" w14:textId="77777777" w:rsidR="00802C95" w:rsidRDefault="00802C95">
      <w:pPr>
        <w:spacing w:before="7" w:after="0" w:line="220" w:lineRule="exact"/>
      </w:pPr>
    </w:p>
    <w:p w14:paraId="670B8177" w14:textId="77777777"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3F72A86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CB2EF54" w14:textId="77777777" w:rsidR="00802C95" w:rsidRDefault="00802C95">
      <w:pPr>
        <w:spacing w:before="2" w:after="0" w:line="220" w:lineRule="exact"/>
      </w:pPr>
    </w:p>
    <w:p w14:paraId="67942BAD" w14:textId="0F843C04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Gravity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del w:id="51" w:author="Michael Ferry" w:date="2017-10-02T15:16:00Z">
        <w:r w:rsidDel="009E333C">
          <w:rPr>
            <w:rFonts w:ascii="Arial" w:eastAsia="Arial" w:hAnsi="Arial" w:cs="Arial"/>
            <w:sz w:val="24"/>
            <w:szCs w:val="24"/>
          </w:rPr>
          <w:delText>as</w:delText>
        </w:r>
        <w:r w:rsidDel="009E333C">
          <w:rPr>
            <w:rFonts w:ascii="Arial" w:eastAsia="Arial" w:hAnsi="Arial" w:cs="Arial"/>
            <w:spacing w:val="-11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per</w:delText>
        </w:r>
        <w:r w:rsidDel="009E333C">
          <w:rPr>
            <w:rFonts w:ascii="Arial" w:eastAsia="Arial" w:hAnsi="Arial" w:cs="Arial"/>
            <w:spacing w:val="25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the</w:delText>
        </w:r>
      </w:del>
      <w:ins w:id="52" w:author="Michael Ferry" w:date="2017-10-02T15:16:00Z">
        <w:r w:rsidR="009E333C">
          <w:rPr>
            <w:rFonts w:ascii="Arial" w:eastAsia="Arial" w:hAnsi="Arial" w:cs="Arial"/>
            <w:sz w:val="24"/>
            <w:szCs w:val="24"/>
          </w:rPr>
          <w:t>according to the</w:t>
        </w:r>
      </w:ins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1.1.5.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 xml:space="preserve">A </w:t>
      </w:r>
      <w:r>
        <w:rPr>
          <w:rFonts w:ascii="Arial" w:eastAsia="Arial" w:hAnsi="Arial" w:cs="Arial"/>
          <w:sz w:val="24"/>
          <w:szCs w:val="24"/>
        </w:rPr>
        <w:t>wedge</w:t>
      </w:r>
      <w:ins w:id="53" w:author="Michael Ferry" w:date="2017-10-02T15:16:00Z">
        <w:r w:rsidR="009E333C">
          <w:rPr>
            <w:rFonts w:ascii="Arial" w:eastAsia="Arial" w:hAnsi="Arial" w:cs="Arial"/>
            <w:sz w:val="24"/>
            <w:szCs w:val="24"/>
          </w:rPr>
          <w:t>-shaped</w:t>
        </w:r>
      </w:ins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ins w:id="54" w:author="Michael Ferry" w:date="2017-10-02T16:16:00Z">
        <w:r w:rsidR="00C42221">
          <w:rPr>
            <w:rFonts w:ascii="Arial" w:eastAsia="Arial" w:hAnsi="Arial" w:cs="Arial"/>
            <w:spacing w:val="25"/>
            <w:sz w:val="24"/>
            <w:szCs w:val="24"/>
          </w:rPr>
          <w:t xml:space="preserve">copper </w:t>
        </w:r>
      </w:ins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del w:id="55" w:author="Michael Ferry" w:date="2017-10-02T15:16:00Z">
        <w:r w:rsidDel="009E333C">
          <w:rPr>
            <w:rFonts w:ascii="Arial" w:eastAsia="Arial" w:hAnsi="Arial" w:cs="Arial"/>
            <w:sz w:val="24"/>
            <w:szCs w:val="24"/>
          </w:rPr>
          <w:delText>bulk</w:delText>
        </w:r>
        <w:r w:rsidDel="009E333C">
          <w:rPr>
            <w:rFonts w:ascii="Arial" w:eastAsia="Arial" w:hAnsi="Arial" w:cs="Arial"/>
            <w:spacing w:val="60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metallic</w:delText>
        </w:r>
        <w:r w:rsidDel="009E333C">
          <w:rPr>
            <w:rFonts w:ascii="Arial" w:eastAsia="Arial" w:hAnsi="Arial" w:cs="Arial"/>
            <w:spacing w:val="49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glass</w:delText>
        </w:r>
        <w:r w:rsidDel="009E333C">
          <w:rPr>
            <w:rFonts w:ascii="Arial" w:eastAsia="Arial" w:hAnsi="Arial" w:cs="Arial"/>
            <w:spacing w:val="-14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(</w:delText>
        </w:r>
      </w:del>
      <w:r>
        <w:rPr>
          <w:rFonts w:ascii="Arial" w:eastAsia="Arial" w:hAnsi="Arial" w:cs="Arial"/>
          <w:sz w:val="24"/>
          <w:szCs w:val="24"/>
        </w:rPr>
        <w:t>BMG</w:t>
      </w:r>
      <w:del w:id="56" w:author="Michael Ferry" w:date="2017-10-02T15:16:00Z">
        <w:r w:rsidDel="009E333C">
          <w:rPr>
            <w:rFonts w:ascii="Arial" w:eastAsia="Arial" w:hAnsi="Arial" w:cs="Arial"/>
            <w:sz w:val="24"/>
            <w:szCs w:val="24"/>
          </w:rPr>
          <w:delText>)</w:delText>
        </w:r>
      </w:del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testing.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 wedge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long,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wide,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giving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volume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5"/>
          <w:sz w:val="24"/>
          <w:szCs w:val="24"/>
        </w:rPr>
        <w:t>c</w:t>
      </w:r>
      <w:r>
        <w:rPr>
          <w:rFonts w:ascii="Arial" w:eastAsia="Arial" w:hAnsi="Arial" w:cs="Arial"/>
          <w:w w:val="85"/>
          <w:sz w:val="24"/>
          <w:szCs w:val="24"/>
        </w:rPr>
        <w:t>.</w:t>
      </w:r>
      <w:r>
        <w:rPr>
          <w:rFonts w:ascii="Arial" w:eastAsia="Arial" w:hAnsi="Arial" w:cs="Arial"/>
          <w:spacing w:val="50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Only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tip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wedge,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26"/>
          <w:w w:val="95"/>
          <w:sz w:val="24"/>
          <w:szCs w:val="24"/>
        </w:rPr>
        <w:t>y</w:t>
      </w:r>
      <w:r>
        <w:rPr>
          <w:rFonts w:ascii="Arial" w:eastAsia="Arial" w:hAnsi="Arial" w:cs="Arial"/>
          <w:w w:val="95"/>
          <w:sz w:val="24"/>
          <w:szCs w:val="24"/>
        </w:rPr>
        <w:t>,</w:t>
      </w:r>
      <w:r>
        <w:rPr>
          <w:rFonts w:ascii="Arial" w:eastAsia="Arial" w:hAnsi="Arial" w:cs="Arial"/>
          <w:spacing w:val="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experimentation.</w:t>
      </w:r>
    </w:p>
    <w:p w14:paraId="3A5C7499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07F1E8E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67FA44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9CF1063" w14:textId="77777777" w:rsidR="00802C95" w:rsidRDefault="007D5015">
      <w:pPr>
        <w:spacing w:after="0" w:line="240" w:lineRule="auto"/>
        <w:ind w:left="114" w:right="657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Injection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27B48DD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4B15B53" w14:textId="77777777" w:rsidR="00802C95" w:rsidRDefault="00802C95">
      <w:pPr>
        <w:spacing w:before="2" w:after="0" w:line="220" w:lineRule="exact"/>
      </w:pPr>
    </w:p>
    <w:p w14:paraId="3309552C" w14:textId="77777777" w:rsidR="00802C95" w:rsidDel="00693585" w:rsidRDefault="007D5015">
      <w:pPr>
        <w:spacing w:after="0" w:line="311" w:lineRule="auto"/>
        <w:ind w:left="114" w:right="52"/>
        <w:jc w:val="both"/>
        <w:rPr>
          <w:del w:id="57" w:author="Michael Ferry" w:date="2017-10-02T15:19:00Z"/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Section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1.1.6.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99"/>
          <w:sz w:val="24"/>
          <w:szCs w:val="24"/>
        </w:rPr>
        <w:t>T</w:t>
      </w:r>
      <w:r>
        <w:rPr>
          <w:rFonts w:ascii="Arial" w:eastAsia="Arial" w:hAnsi="Arial" w:cs="Arial"/>
          <w:w w:val="107"/>
          <w:sz w:val="24"/>
          <w:szCs w:val="24"/>
        </w:rPr>
        <w:t xml:space="preserve">wo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ent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del w:id="58" w:author="Michael Ferry" w:date="2017-10-02T15:17:00Z">
        <w:r w:rsidDel="009E333C">
          <w:rPr>
            <w:rFonts w:ascii="Arial" w:eastAsia="Arial" w:hAnsi="Arial" w:cs="Arial"/>
            <w:sz w:val="24"/>
            <w:szCs w:val="24"/>
          </w:rPr>
          <w:delText>,</w:delText>
        </w:r>
        <w:r w:rsidDel="009E333C">
          <w:rPr>
            <w:rFonts w:ascii="Arial" w:eastAsia="Arial" w:hAnsi="Arial" w:cs="Arial"/>
            <w:spacing w:val="13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one</w:delText>
        </w:r>
        <w:r w:rsidDel="009E333C">
          <w:rPr>
            <w:rFonts w:ascii="Arial" w:eastAsia="Arial" w:hAnsi="Arial" w:cs="Arial"/>
            <w:spacing w:val="8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for</w:delText>
        </w:r>
      </w:del>
      <w:ins w:id="59" w:author="Michael Ferry" w:date="2017-10-02T15:17:00Z">
        <w:r w:rsidR="009E333C">
          <w:rPr>
            <w:rFonts w:ascii="Arial" w:eastAsia="Arial" w:hAnsi="Arial" w:cs="Arial"/>
            <w:sz w:val="24"/>
            <w:szCs w:val="24"/>
          </w:rPr>
          <w:t xml:space="preserve"> for casting</w:t>
        </w:r>
      </w:ins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ins w:id="60" w:author="Michael Ferry" w:date="2017-10-02T15:17:00Z">
        <w:r w:rsidR="009E333C">
          <w:rPr>
            <w:rFonts w:ascii="Arial" w:eastAsia="Arial" w:hAnsi="Arial" w:cs="Arial"/>
            <w:sz w:val="24"/>
            <w:szCs w:val="24"/>
          </w:rPr>
          <w:t>- and plate-shaped samples</w:t>
        </w:r>
      </w:ins>
      <w:ins w:id="61" w:author="Michael Ferry" w:date="2017-10-02T15:19:00Z">
        <w:r w:rsidR="00693585">
          <w:rPr>
            <w:rFonts w:ascii="Arial" w:eastAsia="Arial" w:hAnsi="Arial" w:cs="Arial"/>
            <w:sz w:val="24"/>
            <w:szCs w:val="24"/>
          </w:rPr>
          <w:t>, respectively</w:t>
        </w:r>
      </w:ins>
      <w:del w:id="62" w:author="Michael Ferry" w:date="2017-10-02T15:17:00Z">
        <w:r w:rsidDel="009E333C">
          <w:rPr>
            <w:rFonts w:ascii="Arial" w:eastAsia="Arial" w:hAnsi="Arial" w:cs="Arial"/>
            <w:sz w:val="24"/>
            <w:szCs w:val="24"/>
          </w:rPr>
          <w:delText>s</w:delText>
        </w:r>
        <w:r w:rsidDel="009E333C">
          <w:rPr>
            <w:rFonts w:ascii="Arial" w:eastAsia="Arial" w:hAnsi="Arial" w:cs="Arial"/>
            <w:spacing w:val="31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and</w:delText>
        </w:r>
        <w:r w:rsidDel="009E333C">
          <w:rPr>
            <w:rFonts w:ascii="Arial" w:eastAsia="Arial" w:hAnsi="Arial" w:cs="Arial"/>
            <w:spacing w:val="32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one</w:delText>
        </w:r>
        <w:r w:rsidDel="009E333C">
          <w:rPr>
            <w:rFonts w:ascii="Arial" w:eastAsia="Arial" w:hAnsi="Arial" w:cs="Arial"/>
            <w:spacing w:val="8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for</w:delText>
        </w:r>
        <w:r w:rsidDel="009E333C">
          <w:rPr>
            <w:rFonts w:ascii="Arial" w:eastAsia="Arial" w:hAnsi="Arial" w:cs="Arial"/>
            <w:spacing w:val="50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plates</w:delText>
        </w:r>
      </w:del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del w:id="63" w:author="Michael Ferry" w:date="2017-10-02T15:17:00Z">
        <w:r w:rsidDel="009E333C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9E333C">
          <w:rPr>
            <w:rFonts w:ascii="Arial" w:eastAsia="Arial" w:hAnsi="Arial" w:cs="Arial"/>
            <w:sz w:val="24"/>
            <w:szCs w:val="24"/>
          </w:rPr>
          <w:delText>od</w:delText>
        </w:r>
        <w:r w:rsidDel="009E333C">
          <w:rPr>
            <w:rFonts w:ascii="Arial" w:eastAsia="Arial" w:hAnsi="Arial" w:cs="Arial"/>
            <w:spacing w:val="50"/>
            <w:sz w:val="24"/>
            <w:szCs w:val="24"/>
          </w:rPr>
          <w:delText xml:space="preserve"> </w:delText>
        </w:r>
      </w:del>
      <w:ins w:id="64" w:author="Michael Ferry" w:date="2017-10-02T15:17:00Z">
        <w:r w:rsidR="009E333C">
          <w:rPr>
            <w:rFonts w:ascii="Arial" w:eastAsia="Arial" w:hAnsi="Arial" w:cs="Arial"/>
            <w:spacing w:val="-4"/>
            <w:sz w:val="24"/>
            <w:szCs w:val="24"/>
          </w:rPr>
          <w:t>former</w:t>
        </w:r>
        <w:r w:rsidR="009E333C">
          <w:rPr>
            <w:rFonts w:ascii="Arial" w:eastAsia="Arial" w:hAnsi="Arial" w:cs="Arial"/>
            <w:spacing w:val="50"/>
            <w:sz w:val="24"/>
            <w:szCs w:val="24"/>
          </w:rPr>
          <w:t xml:space="preserve"> </w:t>
        </w:r>
      </w:ins>
      <w:del w:id="65" w:author="Michael Ferry" w:date="2017-10-02T15:17:00Z">
        <w:r w:rsidDel="009E333C">
          <w:rPr>
            <w:rFonts w:ascii="Arial" w:eastAsia="Arial" w:hAnsi="Arial" w:cs="Arial"/>
            <w:sz w:val="24"/>
            <w:szCs w:val="24"/>
          </w:rPr>
          <w:delText xml:space="preserve">mould </w:delText>
        </w:r>
        <w:r w:rsidDel="009E333C">
          <w:rPr>
            <w:rFonts w:ascii="Arial" w:eastAsia="Arial" w:hAnsi="Arial" w:cs="Arial"/>
            <w:spacing w:val="7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w w:val="111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11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 samples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4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del w:id="66" w:author="Michael Ferry" w:date="2017-10-02T15:18:00Z">
        <w:r w:rsidDel="009E333C">
          <w:rPr>
            <w:rFonts w:ascii="Arial" w:eastAsia="Arial" w:hAnsi="Arial" w:cs="Arial"/>
            <w:sz w:val="24"/>
            <w:szCs w:val="24"/>
          </w:rPr>
          <w:delText xml:space="preserve">. </w:delText>
        </w:r>
        <w:r w:rsidDel="009E333C">
          <w:rPr>
            <w:rFonts w:ascii="Arial" w:eastAsia="Arial" w:hAnsi="Arial" w:cs="Arial"/>
            <w:spacing w:val="52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The</w:delText>
        </w:r>
        <w:r w:rsidDel="009E333C">
          <w:rPr>
            <w:rFonts w:ascii="Arial" w:eastAsia="Arial" w:hAnsi="Arial" w:cs="Arial"/>
            <w:spacing w:val="13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plate</w:delText>
        </w:r>
        <w:r w:rsidDel="009E333C">
          <w:rPr>
            <w:rFonts w:ascii="Arial" w:eastAsia="Arial" w:hAnsi="Arial" w:cs="Arial"/>
            <w:spacing w:val="30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 xml:space="preserve">mould </w:delText>
        </w:r>
        <w:r w:rsidDel="009E333C">
          <w:rPr>
            <w:rFonts w:ascii="Arial" w:eastAsia="Arial" w:hAnsi="Arial" w:cs="Arial"/>
            <w:spacing w:val="8"/>
            <w:sz w:val="24"/>
            <w:szCs w:val="24"/>
          </w:rPr>
          <w:delText xml:space="preserve"> </w:delText>
        </w:r>
        <w:r w:rsidDel="009E333C">
          <w:rPr>
            <w:rFonts w:ascii="Arial" w:eastAsia="Arial" w:hAnsi="Arial" w:cs="Arial"/>
            <w:sz w:val="24"/>
            <w:szCs w:val="24"/>
          </w:rPr>
          <w:delText>p</w:delText>
        </w:r>
        <w:r w:rsidDel="009E333C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9E333C">
          <w:rPr>
            <w:rFonts w:ascii="Arial" w:eastAsia="Arial" w:hAnsi="Arial" w:cs="Arial"/>
            <w:sz w:val="24"/>
            <w:szCs w:val="24"/>
          </w:rPr>
          <w:delText>oduced</w:delText>
        </w:r>
      </w:del>
      <w:ins w:id="67" w:author="Michael Ferry" w:date="2017-10-02T15:18:00Z">
        <w:r w:rsidR="009E333C">
          <w:rPr>
            <w:rFonts w:ascii="Arial" w:eastAsia="Arial" w:hAnsi="Arial" w:cs="Arial"/>
            <w:sz w:val="24"/>
            <w:szCs w:val="24"/>
          </w:rPr>
          <w:t xml:space="preserve"> with the latter producing</w:t>
        </w:r>
      </w:ins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del w:id="68" w:author="Michael Ferry" w:date="2017-10-02T15:18:00Z">
        <w:r w:rsidDel="009E333C">
          <w:rPr>
            <w:rFonts w:ascii="Arial" w:eastAsia="Arial" w:hAnsi="Arial" w:cs="Arial"/>
            <w:sz w:val="24"/>
            <w:szCs w:val="24"/>
          </w:rPr>
          <w:delText>two</w:delText>
        </w:r>
        <w:r w:rsidDel="009E333C">
          <w:rPr>
            <w:rFonts w:ascii="Arial" w:eastAsia="Arial" w:hAnsi="Arial" w:cs="Arial"/>
            <w:spacing w:val="64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nominal</w:t>
      </w:r>
      <w:ins w:id="69" w:author="Michael Ferry" w:date="2017-10-02T15:19:00Z">
        <w:r w:rsidR="00693585">
          <w:rPr>
            <w:rFonts w:ascii="Arial" w:eastAsia="Arial" w:hAnsi="Arial" w:cs="Arial"/>
            <w:w w:val="104"/>
            <w:sz w:val="24"/>
            <w:szCs w:val="24"/>
          </w:rPr>
          <w:t xml:space="preserve"> </w:t>
        </w:r>
      </w:ins>
    </w:p>
    <w:p w14:paraId="0815408B" w14:textId="77777777" w:rsidR="00802C95" w:rsidRDefault="007D5015" w:rsidP="0069358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  <w:pPrChange w:id="70" w:author="Michael Ferry" w:date="2017-10-02T15:19:00Z">
          <w:pPr>
            <w:spacing w:before="2" w:after="0" w:line="240" w:lineRule="auto"/>
            <w:ind w:left="114" w:right="2610"/>
            <w:jc w:val="both"/>
          </w:pPr>
        </w:pPrChange>
      </w:pPr>
      <w:r>
        <w:rPr>
          <w:rFonts w:ascii="Arial" w:eastAsia="Arial" w:hAnsi="Arial" w:cs="Arial"/>
          <w:w w:val="94"/>
          <w:sz w:val="24"/>
          <w:szCs w:val="24"/>
        </w:rPr>
        <w:t>1.</w:t>
      </w:r>
      <w:r>
        <w:rPr>
          <w:rFonts w:ascii="Arial" w:eastAsia="Arial" w:hAnsi="Arial" w:cs="Arial"/>
          <w:spacing w:val="3"/>
          <w:w w:val="94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4"/>
          <w:sz w:val="24"/>
          <w:szCs w:val="24"/>
        </w:rPr>
        <w:t>m</w:t>
      </w:r>
      <w:r>
        <w:rPr>
          <w:rFonts w:ascii="Arial" w:eastAsia="Arial" w:hAnsi="Arial" w:cs="Arial"/>
          <w:i/>
          <w:w w:val="94"/>
          <w:sz w:val="24"/>
          <w:szCs w:val="24"/>
        </w:rPr>
        <w:t>m</w:t>
      </w:r>
      <w:r>
        <w:rPr>
          <w:rFonts w:ascii="Arial" w:eastAsia="Arial" w:hAnsi="Arial" w:cs="Arial"/>
          <w:i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thickness</w:t>
      </w:r>
      <w:r>
        <w:rPr>
          <w:rFonts w:ascii="Arial" w:eastAsia="Arial" w:hAnsi="Arial" w:cs="Arial"/>
          <w:spacing w:val="3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stemming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central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w w:val="101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3259D9E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C086E3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A79403F" w14:textId="77777777" w:rsidR="00802C95" w:rsidRDefault="00802C95">
      <w:pPr>
        <w:spacing w:before="15" w:after="0" w:line="260" w:lineRule="exact"/>
        <w:rPr>
          <w:sz w:val="26"/>
          <w:szCs w:val="26"/>
        </w:rPr>
      </w:pPr>
    </w:p>
    <w:p w14:paraId="08A28BEE" w14:textId="77777777" w:rsidR="00802C95" w:rsidRDefault="007D5015">
      <w:pPr>
        <w:spacing w:after="0" w:line="240" w:lineRule="auto"/>
        <w:ind w:left="114" w:right="676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1.2.3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Sample</w:t>
      </w:r>
      <w:r>
        <w:rPr>
          <w:rFonts w:ascii="Arial" w:eastAsia="Arial" w:hAnsi="Arial" w:cs="Arial"/>
          <w:b/>
          <w:bCs/>
          <w:spacing w:val="-1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2"/>
          <w:sz w:val="28"/>
          <w:szCs w:val="28"/>
        </w:rPr>
        <w:t>Cutting</w:t>
      </w:r>
    </w:p>
    <w:p w14:paraId="5EDED12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50B692A" w14:textId="77777777" w:rsidR="00802C95" w:rsidRDefault="00802C95">
      <w:pPr>
        <w:spacing w:before="2" w:after="0" w:line="220" w:lineRule="exact"/>
      </w:pPr>
    </w:p>
    <w:p w14:paraId="41CE447A" w14:textId="77777777" w:rsidR="00802C95" w:rsidRDefault="007D5015">
      <w:pPr>
        <w:spacing w:after="0" w:line="240" w:lineRule="auto"/>
        <w:ind w:left="114" w:right="88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wedge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shea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ed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size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generic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pliers.</w:t>
      </w:r>
    </w:p>
    <w:p w14:paraId="2125DC75" w14:textId="77777777" w:rsidR="00802C95" w:rsidRDefault="00802C95">
      <w:pPr>
        <w:spacing w:before="2" w:after="0" w:line="260" w:lineRule="exact"/>
        <w:rPr>
          <w:sz w:val="26"/>
          <w:szCs w:val="26"/>
        </w:rPr>
      </w:pPr>
    </w:p>
    <w:p w14:paraId="448729B4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sectioned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speed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(Isomet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Low </w:t>
      </w:r>
      <w:r>
        <w:rPr>
          <w:rFonts w:ascii="Arial" w:eastAsia="Arial" w:hAnsi="Arial" w:cs="Arial"/>
          <w:w w:val="92"/>
          <w:sz w:val="24"/>
          <w:szCs w:val="24"/>
        </w:rPr>
        <w:t>Speed</w:t>
      </w:r>
      <w:r>
        <w:rPr>
          <w:rFonts w:ascii="Arial" w:eastAsia="Arial" w:hAnsi="Arial" w:cs="Arial"/>
          <w:spacing w:val="3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Sa</w:t>
      </w:r>
      <w:r>
        <w:rPr>
          <w:rFonts w:ascii="Arial" w:eastAsia="Arial" w:hAnsi="Arial" w:cs="Arial"/>
          <w:spacing w:val="-20"/>
          <w:w w:val="92"/>
          <w:sz w:val="24"/>
          <w:szCs w:val="24"/>
        </w:rPr>
        <w:t>w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5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Buehle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(4”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0.012”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217"/>
          <w:sz w:val="24"/>
          <w:szCs w:val="24"/>
        </w:rPr>
        <w:t>/</w:t>
      </w:r>
      <w:r>
        <w:rPr>
          <w:rFonts w:ascii="Arial" w:eastAsia="Arial" w:hAnsi="Arial" w:cs="Arial"/>
          <w:w w:val="106"/>
          <w:sz w:val="24"/>
          <w:szCs w:val="24"/>
        </w:rPr>
        <w:t>2”,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Leco,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cont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ol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speed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1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thickness.</w:t>
      </w:r>
    </w:p>
    <w:p w14:paraId="1057B6E2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100FC370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47C9502A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injection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cast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1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separated</w:t>
      </w:r>
      <w:r>
        <w:rPr>
          <w:rFonts w:ascii="Arial" w:eastAsia="Arial" w:hAnsi="Arial" w:cs="Arial"/>
          <w:spacing w:val="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central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saw </w:t>
      </w:r>
      <w:r>
        <w:rPr>
          <w:rFonts w:ascii="Arial" w:eastAsia="Arial" w:hAnsi="Arial" w:cs="Arial"/>
          <w:w w:val="94"/>
          <w:sz w:val="24"/>
          <w:szCs w:val="24"/>
        </w:rPr>
        <w:t>(STX-201</w:t>
      </w:r>
      <w:r>
        <w:rPr>
          <w:rFonts w:ascii="Arial" w:eastAsia="Arial" w:hAnsi="Arial" w:cs="Arial"/>
          <w:spacing w:val="-1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ecision</w:t>
      </w:r>
      <w:r>
        <w:rPr>
          <w:rFonts w:ascii="Arial" w:eastAsia="Arial" w:hAnsi="Arial" w:cs="Arial"/>
          <w:spacing w:val="36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Sa</w:t>
      </w:r>
      <w:r>
        <w:rPr>
          <w:rFonts w:ascii="Arial" w:eastAsia="Arial" w:hAnsi="Arial" w:cs="Arial"/>
          <w:spacing w:val="-20"/>
          <w:w w:val="93"/>
          <w:sz w:val="24"/>
          <w:szCs w:val="24"/>
        </w:rPr>
        <w:t>w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MTI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Corporation,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 xml:space="preserve">sectioned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 xml:space="preserve">fit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14mm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footprint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speed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(same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above).</w:t>
      </w:r>
    </w:p>
    <w:p w14:paraId="1115491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8A24F3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5C62350" w14:textId="77777777" w:rsidR="00802C95" w:rsidRDefault="00802C95">
      <w:pPr>
        <w:spacing w:before="6" w:after="0" w:line="260" w:lineRule="exact"/>
        <w:rPr>
          <w:sz w:val="26"/>
          <w:szCs w:val="26"/>
        </w:rPr>
      </w:pPr>
    </w:p>
    <w:p w14:paraId="1D45733B" w14:textId="77777777" w:rsidR="00802C95" w:rsidRDefault="007D5015">
      <w:pPr>
        <w:spacing w:after="0" w:line="240" w:lineRule="auto"/>
        <w:ind w:left="114" w:right="3072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1.3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Semi-Crystalline</w:t>
      </w:r>
      <w:r>
        <w:rPr>
          <w:rFonts w:ascii="Arial" w:eastAsia="Arial" w:hAnsi="Arial" w:cs="Arial"/>
          <w:b/>
          <w:bCs/>
          <w:spacing w:val="-3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38"/>
          <w:sz w:val="34"/>
          <w:szCs w:val="34"/>
        </w:rPr>
        <w:t>T</w:t>
      </w:r>
      <w:r>
        <w:rPr>
          <w:rFonts w:ascii="Arial" w:eastAsia="Arial" w:hAnsi="Arial" w:cs="Arial"/>
          <w:b/>
          <w:bCs/>
          <w:sz w:val="34"/>
          <w:szCs w:val="34"/>
        </w:rPr>
        <w:t>arget</w:t>
      </w:r>
      <w:r>
        <w:rPr>
          <w:rFonts w:ascii="Arial" w:eastAsia="Arial" w:hAnsi="Arial" w:cs="Arial"/>
          <w:b/>
          <w:bCs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</w:p>
    <w:p w14:paraId="0C6256A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3A2412B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72AAF0ED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oduction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physical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vapour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(PVD)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 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ins w:id="71" w:author="Michael Ferry" w:date="2017-10-02T15:21:00Z">
        <w:r w:rsidR="00693585">
          <w:rPr>
            <w:rFonts w:ascii="Arial" w:eastAsia="Arial" w:hAnsi="Arial" w:cs="Arial"/>
            <w:spacing w:val="29"/>
            <w:sz w:val="24"/>
            <w:szCs w:val="24"/>
          </w:rPr>
          <w:t xml:space="preserve">an </w:t>
        </w:r>
      </w:ins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opriate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achieve</w:t>
      </w:r>
      <w:r>
        <w:rPr>
          <w:rFonts w:ascii="Arial" w:eastAsia="Arial" w:hAnsi="Arial" w:cs="Arial"/>
          <w:spacing w:val="-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stoichiometr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first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14:paraId="22E999ED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76C2ED3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F143CB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6690BC6" w14:textId="77777777"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76F56A9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0081860" w14:textId="77777777" w:rsidR="00802C95" w:rsidRDefault="00802C95">
      <w:pPr>
        <w:spacing w:before="2" w:after="0" w:line="220" w:lineRule="exact"/>
      </w:pPr>
    </w:p>
    <w:p w14:paraId="119BE0C9" w14:textId="77777777"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</w:p>
    <w:p w14:paraId="240B448E" w14:textId="77777777"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1.1.5.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flat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 cavity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10</w:t>
      </w:r>
      <w:r>
        <w:rPr>
          <w:rFonts w:ascii="Arial" w:eastAsia="Arial" w:hAnsi="Arial" w:cs="Arial"/>
          <w:spacing w:val="6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x</w:t>
      </w:r>
      <w:r>
        <w:rPr>
          <w:rFonts w:ascii="Arial" w:eastAsia="Arial" w:hAnsi="Arial" w:cs="Arial"/>
          <w:w w:val="91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4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spacers</w:t>
      </w:r>
      <w:r>
        <w:rPr>
          <w:rFonts w:ascii="Arial" w:eastAsia="Arial" w:hAnsi="Arial" w:cs="Arial"/>
          <w:spacing w:val="3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thicknesses</w:t>
      </w:r>
      <w:r>
        <w:rPr>
          <w:rFonts w:ascii="Arial" w:eastAsia="Arial" w:hAnsi="Arial" w:cs="Arial"/>
          <w:spacing w:val="30"/>
          <w:w w:val="95"/>
          <w:sz w:val="24"/>
          <w:szCs w:val="24"/>
        </w:rPr>
        <w:t xml:space="preserve"> </w:t>
      </w:r>
      <w:del w:id="72" w:author="Michael Ferry" w:date="2017-10-02T15:22:00Z">
        <w:r w:rsidDel="00693585">
          <w:rPr>
            <w:rFonts w:ascii="Arial" w:eastAsia="Arial" w:hAnsi="Arial" w:cs="Arial"/>
            <w:sz w:val="24"/>
            <w:szCs w:val="24"/>
          </w:rPr>
          <w:delText>ranging</w:delText>
        </w:r>
        <w:r w:rsidDel="00693585">
          <w:rPr>
            <w:rFonts w:ascii="Arial" w:eastAsia="Arial" w:hAnsi="Arial" w:cs="Arial"/>
            <w:spacing w:val="51"/>
            <w:sz w:val="24"/>
            <w:szCs w:val="24"/>
          </w:rPr>
          <w:delText xml:space="preserve"> </w:delText>
        </w:r>
        <w:r w:rsidDel="00693585">
          <w:rPr>
            <w:rFonts w:ascii="Arial" w:eastAsia="Arial" w:hAnsi="Arial" w:cs="Arial"/>
            <w:w w:val="118"/>
            <w:sz w:val="24"/>
            <w:szCs w:val="24"/>
          </w:rPr>
          <w:delText>f</w:delText>
        </w:r>
        <w:r w:rsidDel="00693585">
          <w:rPr>
            <w:rFonts w:ascii="Arial" w:eastAsia="Arial" w:hAnsi="Arial" w:cs="Arial"/>
            <w:spacing w:val="-4"/>
            <w:w w:val="118"/>
            <w:sz w:val="24"/>
            <w:szCs w:val="24"/>
          </w:rPr>
          <w:delText>r</w:delText>
        </w:r>
        <w:r w:rsidDel="00693585">
          <w:rPr>
            <w:rFonts w:ascii="Arial" w:eastAsia="Arial" w:hAnsi="Arial" w:cs="Arial"/>
            <w:w w:val="102"/>
            <w:sz w:val="24"/>
            <w:szCs w:val="24"/>
          </w:rPr>
          <w:delText>om</w:delText>
        </w:r>
      </w:del>
      <w:ins w:id="73" w:author="Michael Ferry" w:date="2017-10-02T15:22:00Z">
        <w:r w:rsidR="00693585">
          <w:rPr>
            <w:rFonts w:ascii="Arial" w:eastAsia="Arial" w:hAnsi="Arial" w:cs="Arial"/>
            <w:sz w:val="24"/>
            <w:szCs w:val="24"/>
          </w:rPr>
          <w:t>of</w:t>
        </w:r>
      </w:ins>
    </w:p>
    <w:p w14:paraId="5F51C4A4" w14:textId="77777777" w:rsidR="00802C95" w:rsidDel="00693585" w:rsidRDefault="007D5015">
      <w:pPr>
        <w:spacing w:before="2" w:after="0" w:line="311" w:lineRule="auto"/>
        <w:ind w:left="114" w:right="52"/>
        <w:jc w:val="both"/>
        <w:rPr>
          <w:del w:id="74" w:author="Michael Ferry" w:date="2017-10-02T15:23:00Z"/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3"/>
          <w:w w:val="92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del w:id="75" w:author="Michael Ferry" w:date="2017-10-02T15:22:00Z">
        <w:r w:rsidDel="00693585">
          <w:rPr>
            <w:rFonts w:ascii="Arial" w:eastAsia="Arial" w:hAnsi="Arial" w:cs="Arial"/>
            <w:sz w:val="24"/>
            <w:szCs w:val="24"/>
          </w:rPr>
          <w:delText>to</w:delText>
        </w:r>
        <w:r w:rsidDel="00693585">
          <w:rPr>
            <w:rFonts w:ascii="Arial" w:eastAsia="Arial" w:hAnsi="Arial" w:cs="Arial"/>
            <w:spacing w:val="5"/>
            <w:sz w:val="24"/>
            <w:szCs w:val="24"/>
          </w:rPr>
          <w:delText xml:space="preserve"> </w:delText>
        </w:r>
        <w:r w:rsidDel="00693585">
          <w:rPr>
            <w:rFonts w:ascii="Arial" w:eastAsia="Arial" w:hAnsi="Arial" w:cs="Arial"/>
            <w:w w:val="94"/>
            <w:sz w:val="24"/>
            <w:szCs w:val="24"/>
          </w:rPr>
          <w:delText>several</w:delText>
        </w:r>
        <w:r w:rsidDel="00693585">
          <w:rPr>
            <w:rFonts w:ascii="Arial" w:eastAsia="Arial" w:hAnsi="Arial" w:cs="Arial"/>
            <w:spacing w:val="19"/>
            <w:w w:val="94"/>
            <w:sz w:val="24"/>
            <w:szCs w:val="24"/>
          </w:rPr>
          <w:delText xml:space="preserve"> </w:delText>
        </w:r>
        <w:r w:rsidDel="00693585">
          <w:rPr>
            <w:rFonts w:ascii="Arial" w:eastAsia="Arial" w:hAnsi="Arial" w:cs="Arial"/>
            <w:i/>
            <w:spacing w:val="6"/>
            <w:w w:val="94"/>
            <w:sz w:val="24"/>
            <w:szCs w:val="24"/>
          </w:rPr>
          <w:delText>m</w:delText>
        </w:r>
        <w:r w:rsidDel="00693585">
          <w:rPr>
            <w:rFonts w:ascii="Arial" w:eastAsia="Arial" w:hAnsi="Arial" w:cs="Arial"/>
            <w:i/>
            <w:spacing w:val="3"/>
            <w:w w:val="94"/>
            <w:sz w:val="24"/>
            <w:szCs w:val="24"/>
          </w:rPr>
          <w:delText>m</w:delText>
        </w:r>
      </w:del>
      <w:ins w:id="76" w:author="Michael Ferry" w:date="2017-10-02T15:22:00Z">
        <w:r w:rsidR="00693585">
          <w:rPr>
            <w:rFonts w:ascii="Arial" w:eastAsia="Arial" w:hAnsi="Arial" w:cs="Arial"/>
            <w:sz w:val="24"/>
            <w:szCs w:val="24"/>
          </w:rPr>
          <w:t>or greater</w:t>
        </w:r>
      </w:ins>
      <w:r>
        <w:rPr>
          <w:rFonts w:ascii="Arial" w:eastAsia="Arial" w:hAnsi="Arial" w:cs="Arial"/>
          <w:w w:val="94"/>
          <w:sz w:val="24"/>
          <w:szCs w:val="24"/>
        </w:rPr>
        <w:t>,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ins w:id="77" w:author="Michael Ferry" w:date="2017-10-02T15:22:00Z">
        <w:r w:rsidR="00693585">
          <w:rPr>
            <w:rFonts w:ascii="Arial" w:eastAsia="Arial" w:hAnsi="Arial" w:cs="Arial"/>
            <w:sz w:val="24"/>
            <w:szCs w:val="24"/>
          </w:rPr>
          <w:t xml:space="preserve"> a</w:t>
        </w:r>
      </w:ins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oving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most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practical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1.5).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 variation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oximately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29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holding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additional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15.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1"/>
          <w:sz w:val="24"/>
          <w:szCs w:val="24"/>
        </w:rPr>
        <w:t>c</w:t>
      </w:r>
      <w:r>
        <w:rPr>
          <w:rFonts w:ascii="Arial" w:eastAsia="Arial" w:hAnsi="Arial" w:cs="Arial"/>
          <w:w w:val="89"/>
          <w:sz w:val="24"/>
          <w:szCs w:val="24"/>
        </w:rPr>
        <w:t xml:space="preserve">. </w:t>
      </w:r>
      <w:ins w:id="78" w:author="Michael Ferry" w:date="2017-10-02T15:23:00Z">
        <w:r w:rsidR="00693585">
          <w:rPr>
            <w:rFonts w:ascii="Arial" w:eastAsia="Arial" w:hAnsi="Arial" w:cs="Arial"/>
            <w:sz w:val="24"/>
            <w:szCs w:val="24"/>
          </w:rPr>
          <w:t>Again, t</w:t>
        </w:r>
      </w:ins>
      <w:del w:id="79" w:author="Michael Ferry" w:date="2017-10-02T15:23:00Z">
        <w:r w:rsidDel="00693585">
          <w:rPr>
            <w:rFonts w:ascii="Arial" w:eastAsia="Arial" w:hAnsi="Arial" w:cs="Arial"/>
            <w:sz w:val="24"/>
            <w:szCs w:val="24"/>
          </w:rPr>
          <w:delText>T</w:delText>
        </w:r>
      </w:del>
      <w:r>
        <w:rPr>
          <w:rFonts w:ascii="Arial" w:eastAsia="Arial" w:hAnsi="Arial" w:cs="Arial"/>
          <w:sz w:val="24"/>
          <w:szCs w:val="24"/>
        </w:rPr>
        <w:t>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lint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polishing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2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and</w:t>
      </w:r>
    </w:p>
    <w:p w14:paraId="5EF1A53D" w14:textId="77777777" w:rsidR="00802C95" w:rsidRDefault="00693585" w:rsidP="00693585">
      <w:pPr>
        <w:spacing w:before="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  <w:pPrChange w:id="80" w:author="Michael Ferry" w:date="2017-10-02T15:23:00Z">
          <w:pPr>
            <w:spacing w:before="2" w:after="0" w:line="240" w:lineRule="auto"/>
            <w:ind w:left="114" w:right="6037"/>
            <w:jc w:val="both"/>
          </w:pPr>
        </w:pPrChange>
      </w:pPr>
      <w:ins w:id="81" w:author="Michael Ferry" w:date="2017-10-02T15:23:00Z">
        <w:r>
          <w:rPr>
            <w:rFonts w:ascii="Arial" w:eastAsia="Arial" w:hAnsi="Arial" w:cs="Arial"/>
            <w:sz w:val="24"/>
            <w:szCs w:val="24"/>
          </w:rPr>
          <w:t xml:space="preserve"> </w:t>
        </w:r>
      </w:ins>
      <w:r w:rsidR="007D5015">
        <w:rPr>
          <w:rFonts w:ascii="Arial" w:eastAsia="Arial" w:hAnsi="Arial" w:cs="Arial"/>
          <w:sz w:val="24"/>
          <w:szCs w:val="24"/>
        </w:rPr>
        <w:t>wiping</w:t>
      </w:r>
      <w:r w:rsidR="007D5015"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5"/>
          <w:sz w:val="24"/>
          <w:szCs w:val="24"/>
        </w:rPr>
        <w:t>clean</w:t>
      </w:r>
      <w:r w:rsidR="007D5015"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again</w:t>
      </w:r>
      <w:r w:rsidR="007D5015"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with</w:t>
      </w:r>
      <w:r w:rsidR="007D5015"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the</w:t>
      </w:r>
      <w:r w:rsidR="007D5015"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pape</w:t>
      </w:r>
      <w:r w:rsidR="007D5015">
        <w:rPr>
          <w:rFonts w:ascii="Arial" w:eastAsia="Arial" w:hAnsi="Arial" w:cs="Arial"/>
          <w:spacing w:val="-18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.</w:t>
      </w:r>
    </w:p>
    <w:p w14:paraId="775CF0F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394614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E65F50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8760BE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B24D4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A4C039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31E34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1E8586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9946A2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DB9D7A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D92E80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7DC1D8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265748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34002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AF709A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23AF11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3FBE8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7CD2E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1B2BE0E" w14:textId="77777777" w:rsidR="00802C95" w:rsidRDefault="00802C95">
      <w:pPr>
        <w:spacing w:before="10" w:after="0" w:line="220" w:lineRule="exact"/>
      </w:pPr>
    </w:p>
    <w:p w14:paraId="01320165" w14:textId="77777777" w:rsidR="00802C95" w:rsidRDefault="00CA6E64">
      <w:pPr>
        <w:tabs>
          <w:tab w:val="left" w:pos="6340"/>
        </w:tabs>
        <w:spacing w:before="17" w:after="0" w:line="240" w:lineRule="auto"/>
        <w:ind w:left="1962" w:right="-20"/>
        <w:rPr>
          <w:rFonts w:ascii="Arial" w:eastAsia="Arial" w:hAnsi="Arial" w:cs="Arial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56" behindDoc="1" locked="0" layoutInCell="1" allowOverlap="1" wp14:anchorId="1667D051" wp14:editId="27AF803B">
                <wp:simplePos x="0" y="0"/>
                <wp:positionH relativeFrom="page">
                  <wp:posOffset>720090</wp:posOffset>
                </wp:positionH>
                <wp:positionV relativeFrom="paragraph">
                  <wp:posOffset>-2244725</wp:posOffset>
                </wp:positionV>
                <wp:extent cx="5546090" cy="2196465"/>
                <wp:effectExtent l="0" t="3175" r="1270" b="635"/>
                <wp:wrapNone/>
                <wp:docPr id="29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090" cy="2196465"/>
                          <a:chOff x="1134" y="-3535"/>
                          <a:chExt cx="8734" cy="3459"/>
                        </a:xfrm>
                      </wpg:grpSpPr>
                      <pic:pic xmlns:pic="http://schemas.openxmlformats.org/drawingml/2006/picture">
                        <pic:nvPicPr>
                          <pic:cNvPr id="3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-3535"/>
                            <a:ext cx="3952" cy="3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5" y="-3529"/>
                            <a:ext cx="4723" cy="34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F963AD" id="Group 22" o:spid="_x0000_s1026" style="position:absolute;margin-left:56.7pt;margin-top:-176.75pt;width:436.7pt;height:172.95pt;z-index:-2824;mso-position-horizontal-relative:page" coordorigin="1134,-3535" coordsize="8734,34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">
                <v:shape id="Picture 24" o:spid="_x0000_s1027" type="#_x0000_t75" style="position:absolute;left:1134;top:-3535;width:3952;height:3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BfCW+AAAA2wAAAA8AAABkcnMvZG93bnJldi54bWxET8uKwjAU3Q/4D+EK7sZUhUGqUUQtuHN8&#10;LFxemmsbbG5qE2v9e7MQXB7Oe77sbCVaarxxrGA0TEAQ504bLhScT9nvFIQPyBorx6TgRR6Wi97P&#10;HFPtnnyg9hgKEUPYp6igDKFOpfR5SRb90NXEkbu6xmKIsCmkbvAZw20lx0nyJy0ajg0l1rQuKb8d&#10;H1bBPTeryeOiX5uqTUbZ/94U2dYoNeh3qxmIQF34ij/unVYwievjl/gD5OIN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ZBfCW+AAAA2wAAAA8AAAAAAAAAAAAAAAAAnwIAAGRy&#10;cy9kb3ducmV2LnhtbFBLBQYAAAAABAAEAPcAAACKAwAAAAA=&#10;">
                  <v:imagedata r:id="rId22" o:title=""/>
                </v:shape>
                <v:shape id="Picture 23" o:spid="_x0000_s1028" type="#_x0000_t75" style="position:absolute;left:5145;top:-3529;width:4723;height:34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AvrnFAAAA2wAAAA8AAABkcnMvZG93bnJldi54bWxEj09rwkAUxO9Cv8PyCt7qJlWKTV1DUISC&#10;J/9g6e2RfU3SZt/G3W2M394tFDwOM/MbZpEPphU9Od9YVpBOEhDEpdUNVwqOh83THIQPyBpby6Tg&#10;Sh7y5cNogZm2F95Rvw+ViBD2GSqoQ+gyKX1Zk0E/sR1x9L6sMxiidJXUDi8Rblr5nCQv0mDDcaHG&#10;jlY1lT/7X6OgOM3WK/c5TF+/tx99OPdl2l3nSo0fh+INRKAh3MP/7XetYJrC35f4A+Ty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gL65xQAAANsAAAAPAAAAAAAAAAAAAAAA&#10;AJ8CAABkcnMvZG93bnJldi54bWxQSwUGAAAAAAQABAD3AAAAkQMAAAAA&#10;">
                  <v:imagedata r:id="rId23" o:title="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</w:rPr>
        <w:t>(a)</w:t>
      </w:r>
      <w:r w:rsidR="007D5015">
        <w:rPr>
          <w:rFonts w:ascii="Arial" w:eastAsia="Arial" w:hAnsi="Arial" w:cs="Arial"/>
        </w:rPr>
        <w:tab/>
      </w:r>
      <w:r w:rsidR="007D5015">
        <w:rPr>
          <w:rFonts w:ascii="Arial" w:eastAsia="Arial" w:hAnsi="Arial" w:cs="Arial"/>
          <w:position w:val="1"/>
        </w:rPr>
        <w:t>(b)</w:t>
      </w:r>
    </w:p>
    <w:p w14:paraId="766C3F27" w14:textId="77777777" w:rsidR="00802C95" w:rsidRDefault="00802C95">
      <w:pPr>
        <w:spacing w:before="11" w:after="0" w:line="200" w:lineRule="exact"/>
        <w:rPr>
          <w:sz w:val="20"/>
          <w:szCs w:val="20"/>
        </w:rPr>
      </w:pPr>
    </w:p>
    <w:p w14:paraId="31BFB59A" w14:textId="77777777" w:rsidR="00802C95" w:rsidRDefault="007D5015">
      <w:pPr>
        <w:spacing w:after="0" w:line="240" w:lineRule="auto"/>
        <w:ind w:left="487" w:right="467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1.5: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schematic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dimen</w:t>
      </w:r>
      <w:ins w:id="82" w:author="Michael Ferry" w:date="2017-10-02T15:23:00Z">
        <w:r w:rsidR="00693585">
          <w:rPr>
            <w:rFonts w:ascii="Arial" w:eastAsia="Arial" w:hAnsi="Arial" w:cs="Arial"/>
            <w:sz w:val="24"/>
            <w:szCs w:val="24"/>
          </w:rPr>
          <w:t>s</w:t>
        </w:r>
      </w:ins>
      <w:del w:id="83" w:author="Michael Ferry" w:date="2017-10-02T15:23:00Z">
        <w:r w:rsidDel="00693585">
          <w:rPr>
            <w:rFonts w:ascii="Arial" w:eastAsia="Arial" w:hAnsi="Arial" w:cs="Arial"/>
            <w:sz w:val="24"/>
            <w:szCs w:val="24"/>
          </w:rPr>
          <w:delText>t</w:delText>
        </w:r>
      </w:del>
      <w:r>
        <w:rPr>
          <w:rFonts w:ascii="Arial" w:eastAsia="Arial" w:hAnsi="Arial" w:cs="Arial"/>
          <w:sz w:val="24"/>
          <w:szCs w:val="24"/>
        </w:rPr>
        <w:t>ions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>m</w:t>
      </w:r>
      <w:r>
        <w:rPr>
          <w:rFonts w:ascii="Arial" w:eastAsia="Arial" w:hAnsi="Arial" w:cs="Arial"/>
          <w:w w:val="92"/>
          <w:sz w:val="24"/>
          <w:szCs w:val="24"/>
        </w:rPr>
        <w:t>.</w:t>
      </w:r>
      <w:r>
        <w:rPr>
          <w:rFonts w:ascii="Arial" w:eastAsia="Arial" w:hAnsi="Arial" w:cs="Arial"/>
          <w:spacing w:val="1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Cast</w:t>
      </w:r>
    </w:p>
    <w:p w14:paraId="22A6B2AF" w14:textId="77777777" w:rsidR="00802C95" w:rsidRDefault="007D5015">
      <w:pPr>
        <w:spacing w:before="13" w:after="0" w:line="240" w:lineRule="auto"/>
        <w:ind w:left="1026" w:right="100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within</w:t>
      </w:r>
      <w:ins w:id="84" w:author="Michael Ferry" w:date="2017-10-02T15:23:00Z">
        <w:r w:rsidR="00693585">
          <w:rPr>
            <w:rFonts w:ascii="Arial" w:eastAsia="Arial" w:hAnsi="Arial" w:cs="Arial"/>
            <w:sz w:val="24"/>
            <w:szCs w:val="24"/>
          </w:rPr>
          <w:t xml:space="preserve"> the</w:t>
        </w:r>
      </w:ins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>[</w:t>
      </w:r>
      <w:r>
        <w:rPr>
          <w:rFonts w:ascii="Arial" w:eastAsia="Arial" w:hAnsi="Arial" w:cs="Arial"/>
          <w:w w:val="89"/>
          <w:sz w:val="24"/>
          <w:szCs w:val="24"/>
        </w:rPr>
        <w:t>56</w:t>
      </w:r>
      <w:r>
        <w:rPr>
          <w:rFonts w:ascii="Arial" w:eastAsia="Arial" w:hAnsi="Arial" w:cs="Arial"/>
          <w:w w:val="104"/>
          <w:sz w:val="24"/>
          <w:szCs w:val="24"/>
        </w:rPr>
        <w:t>].</w:t>
      </w:r>
    </w:p>
    <w:p w14:paraId="70219FF7" w14:textId="77777777" w:rsidR="00802C95" w:rsidRDefault="00802C95">
      <w:pPr>
        <w:spacing w:after="0"/>
        <w:jc w:val="center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5502B001" w14:textId="77777777" w:rsidR="00802C95" w:rsidRDefault="007D5015">
      <w:pPr>
        <w:spacing w:before="99" w:after="0" w:line="240" w:lineRule="auto"/>
        <w:ind w:left="114" w:right="6907"/>
        <w:jc w:val="both"/>
        <w:rPr>
          <w:rFonts w:ascii="Arial" w:eastAsia="Arial" w:hAnsi="Arial" w:cs="Arial"/>
          <w:sz w:val="28"/>
          <w:szCs w:val="28"/>
        </w:rPr>
      </w:pPr>
      <w:commentRangeStart w:id="85"/>
      <w:commentRangeStart w:id="86"/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1.3.2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Riser</w:t>
      </w:r>
      <w:r>
        <w:rPr>
          <w:rFonts w:ascii="Arial" w:eastAsia="Arial" w:hAnsi="Arial" w:cs="Arial"/>
          <w:b/>
          <w:bCs/>
          <w:spacing w:val="-2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Removal</w:t>
      </w:r>
    </w:p>
    <w:p w14:paraId="6326F82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90A7EDA" w14:textId="77777777" w:rsidR="00802C95" w:rsidRDefault="00802C95">
      <w:pPr>
        <w:spacing w:before="2" w:after="0" w:line="220" w:lineRule="exact"/>
      </w:pPr>
    </w:p>
    <w:p w14:paraId="52B1621D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del w:id="87" w:author="Michael Ferry" w:date="2017-10-02T15:23:00Z">
        <w:r w:rsidDel="00693585">
          <w:rPr>
            <w:rFonts w:ascii="Arial" w:eastAsia="Arial" w:hAnsi="Arial" w:cs="Arial"/>
            <w:sz w:val="24"/>
            <w:szCs w:val="24"/>
          </w:rPr>
          <w:delText>Once</w:delText>
        </w:r>
        <w:r w:rsidDel="00693585">
          <w:rPr>
            <w:rFonts w:ascii="Arial" w:eastAsia="Arial" w:hAnsi="Arial" w:cs="Arial"/>
            <w:spacing w:val="7"/>
            <w:sz w:val="24"/>
            <w:szCs w:val="24"/>
          </w:rPr>
          <w:delText xml:space="preserve"> </w:delText>
        </w:r>
      </w:del>
      <w:ins w:id="88" w:author="Michael Ferry" w:date="2017-10-02T15:23:00Z">
        <w:r w:rsidR="00693585">
          <w:rPr>
            <w:rFonts w:ascii="Arial" w:eastAsia="Arial" w:hAnsi="Arial" w:cs="Arial"/>
            <w:sz w:val="24"/>
            <w:szCs w:val="24"/>
          </w:rPr>
          <w:t>After the</w:t>
        </w:r>
        <w:r w:rsidR="00693585">
          <w:rPr>
            <w:rFonts w:ascii="Arial" w:eastAsia="Arial" w:hAnsi="Arial" w:cs="Arial"/>
            <w:spacing w:val="7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emoved. 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 polymer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grip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efully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24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Paper was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grips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captu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saw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dust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later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analysis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>e</w:t>
      </w:r>
    </w:p>
    <w:p w14:paraId="7A0DC21B" w14:textId="77777777" w:rsidR="00802C95" w:rsidRDefault="007D5015">
      <w:pPr>
        <w:spacing w:before="2" w:after="0" w:line="240" w:lineRule="auto"/>
        <w:ind w:left="114" w:right="913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1.7a</w:t>
      </w:r>
      <w:r>
        <w:rPr>
          <w:rFonts w:ascii="Arial" w:eastAsia="Arial" w:hAnsi="Arial" w:cs="Arial"/>
          <w:w w:val="95"/>
          <w:sz w:val="24"/>
          <w:szCs w:val="24"/>
        </w:rPr>
        <w:t>).</w:t>
      </w:r>
      <w:commentRangeEnd w:id="85"/>
      <w:r w:rsidR="00693585">
        <w:rPr>
          <w:rStyle w:val="CommentReference"/>
        </w:rPr>
        <w:commentReference w:id="85"/>
      </w:r>
    </w:p>
    <w:p w14:paraId="7CDC824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27E394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F692DA5" w14:textId="77777777" w:rsidR="00802C95" w:rsidRDefault="00802C95">
      <w:pPr>
        <w:spacing w:before="15" w:after="0" w:line="260" w:lineRule="exact"/>
        <w:rPr>
          <w:sz w:val="26"/>
          <w:szCs w:val="26"/>
        </w:rPr>
      </w:pPr>
    </w:p>
    <w:p w14:paraId="7108D147" w14:textId="77777777" w:rsidR="00802C95" w:rsidRDefault="007D5015">
      <w:pPr>
        <w:spacing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Extraction</w:t>
      </w:r>
    </w:p>
    <w:p w14:paraId="7A5195C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6EC501C" w14:textId="77777777" w:rsidR="00802C95" w:rsidRDefault="00802C95">
      <w:pPr>
        <w:spacing w:before="2" w:after="0" w:line="220" w:lineRule="exact"/>
      </w:pPr>
    </w:p>
    <w:p w14:paraId="52CA0109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extracted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holesaw (Suttontools,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Australia)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ess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cus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Sales,</w:t>
      </w:r>
      <w:r>
        <w:rPr>
          <w:rFonts w:ascii="Arial" w:eastAsia="Arial" w:hAnsi="Arial" w:cs="Arial"/>
          <w:spacing w:val="-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Australia)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360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 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oximately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7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89"/>
          <w:sz w:val="24"/>
          <w:szCs w:val="24"/>
        </w:rPr>
        <w:t>h</w:t>
      </w:r>
      <w:r>
        <w:rPr>
          <w:rFonts w:ascii="Arial" w:eastAsia="Arial" w:hAnsi="Arial" w:cs="Arial"/>
          <w:i/>
          <w:spacing w:val="5"/>
          <w:w w:val="116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horizontal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top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plywood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dampening,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constant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eam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lubricating </w:t>
      </w:r>
      <w:r>
        <w:rPr>
          <w:rFonts w:ascii="Arial" w:eastAsia="Arial" w:hAnsi="Arial" w:cs="Arial"/>
          <w:sz w:val="24"/>
          <w:szCs w:val="24"/>
        </w:rPr>
        <w:t>distilled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supplied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standa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spray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bottle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1.7c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1.7d).</w:t>
      </w:r>
    </w:p>
    <w:p w14:paraId="2A969F52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6F6AD99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12A56A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04B8550" w14:textId="77777777" w:rsidR="00802C95" w:rsidRDefault="007D5015">
      <w:pPr>
        <w:spacing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1"/>
          <w:sz w:val="28"/>
          <w:szCs w:val="28"/>
        </w:rPr>
        <w:t>Rounding</w:t>
      </w:r>
    </w:p>
    <w:p w14:paraId="6C46018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4B5DCCE" w14:textId="77777777" w:rsidR="00802C95" w:rsidRDefault="00802C95">
      <w:pPr>
        <w:spacing w:before="12" w:after="0" w:line="200" w:lineRule="exact"/>
        <w:rPr>
          <w:sz w:val="20"/>
          <w:szCs w:val="20"/>
        </w:rPr>
      </w:pPr>
    </w:p>
    <w:p w14:paraId="5FE4B29C" w14:textId="77777777" w:rsidR="00802C95" w:rsidRDefault="007D5015">
      <w:pPr>
        <w:spacing w:after="0" w:line="310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(25.2</w:t>
      </w:r>
      <w:r>
        <w:rPr>
          <w:rFonts w:ascii="Arial" w:eastAsia="Arial" w:hAnsi="Arial" w:cs="Arial"/>
          <w:spacing w:val="-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7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)</w:t>
      </w:r>
      <w:r>
        <w:rPr>
          <w:rFonts w:ascii="Arial" w:eastAsia="Arial" w:hAnsi="Arial" w:cs="Arial"/>
          <w:spacing w:val="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disk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emoval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w w:val="88"/>
          <w:sz w:val="24"/>
          <w:szCs w:val="24"/>
        </w:rPr>
        <w:t>excess</w:t>
      </w:r>
      <w:r>
        <w:rPr>
          <w:rFonts w:ascii="Arial" w:eastAsia="Arial" w:hAnsi="Arial" w:cs="Arial"/>
          <w:spacing w:val="29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cumfe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material.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hacksaw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outlined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in </w:t>
      </w:r>
      <w:r>
        <w:rPr>
          <w:rFonts w:ascii="Arial" w:eastAsia="Arial" w:hAnsi="Arial" w:cs="Arial"/>
          <w:sz w:val="24"/>
          <w:szCs w:val="24"/>
        </w:rPr>
        <w:t>Section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1.3.2,</w:t>
      </w:r>
      <w:r>
        <w:rPr>
          <w:rFonts w:ascii="Arial" w:eastAsia="Arial" w:hAnsi="Arial" w:cs="Arial"/>
          <w:spacing w:val="3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finer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accomplished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linishing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operations.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oundness was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checked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oughout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comparing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25.7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w w:val="93"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4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2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espectivel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confirmed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vernier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caliper </w:t>
      </w:r>
      <w:r>
        <w:rPr>
          <w:rFonts w:ascii="Arial" w:eastAsia="Arial" w:hAnsi="Arial" w:cs="Arial"/>
          <w:w w:val="98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ement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1.7b).</w:t>
      </w:r>
    </w:p>
    <w:p w14:paraId="63A4FA77" w14:textId="77777777" w:rsidR="00802C95" w:rsidRDefault="00802C95">
      <w:pPr>
        <w:spacing w:before="6" w:after="0" w:line="190" w:lineRule="exact"/>
        <w:rPr>
          <w:sz w:val="19"/>
          <w:szCs w:val="19"/>
        </w:rPr>
      </w:pPr>
    </w:p>
    <w:p w14:paraId="4B29815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254E0B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3CD591" w14:textId="77777777" w:rsidR="00802C95" w:rsidRDefault="007D5015">
      <w:pPr>
        <w:spacing w:after="0" w:line="240" w:lineRule="auto"/>
        <w:ind w:left="114" w:right="668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1.3.5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Polishing</w:t>
      </w:r>
    </w:p>
    <w:p w14:paraId="01DA11C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5E849DF" w14:textId="77777777" w:rsidR="00802C95" w:rsidRDefault="00802C95">
      <w:pPr>
        <w:spacing w:before="2" w:after="0" w:line="220" w:lineRule="exact"/>
      </w:pPr>
    </w:p>
    <w:p w14:paraId="5B66B64C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essively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light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figu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 xml:space="preserve">e </w:t>
      </w:r>
      <w:r>
        <w:rPr>
          <w:rFonts w:ascii="Arial" w:eastAsia="Arial" w:hAnsi="Arial" w:cs="Arial"/>
          <w:sz w:val="24"/>
          <w:szCs w:val="24"/>
        </w:rPr>
        <w:t>eight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pattern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flowing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lubricating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both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sides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otated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ough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small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angles</w:t>
      </w:r>
      <w:r>
        <w:rPr>
          <w:rFonts w:ascii="Arial" w:eastAsia="Arial" w:hAnsi="Arial" w:cs="Arial"/>
          <w:spacing w:val="9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every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couple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seconds</w:t>
      </w:r>
      <w:r>
        <w:rPr>
          <w:rFonts w:ascii="Arial" w:eastAsia="Arial" w:hAnsi="Arial" w:cs="Arial"/>
          <w:spacing w:val="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consistent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flat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surface.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grit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ession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320,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800,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1200,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4000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washing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stages.</w:t>
      </w:r>
      <w:r>
        <w:rPr>
          <w:rFonts w:ascii="Arial" w:eastAsia="Arial" w:hAnsi="Arial" w:cs="Arial"/>
          <w:spacing w:val="2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After</w:t>
      </w:r>
    </w:p>
    <w:p w14:paraId="0E6C5AA1" w14:textId="77777777" w:rsidR="00802C95" w:rsidRDefault="007D5015">
      <w:pPr>
        <w:spacing w:before="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800</w:t>
      </w:r>
      <w:r>
        <w:rPr>
          <w:rFonts w:ascii="Arial" w:eastAsia="Arial" w:hAnsi="Arial" w:cs="Arial"/>
          <w:spacing w:val="-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grit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stages</w:t>
      </w:r>
      <w:r>
        <w:rPr>
          <w:rFonts w:ascii="Arial" w:eastAsia="Arial" w:hAnsi="Arial" w:cs="Arial"/>
          <w:spacing w:val="-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ultrasound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cleaned</w:t>
      </w:r>
      <w:r>
        <w:rPr>
          <w:rFonts w:ascii="Arial" w:eastAsia="Arial" w:hAnsi="Arial" w:cs="Arial"/>
          <w:spacing w:val="-9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soap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wate</w:t>
      </w:r>
      <w:r>
        <w:rPr>
          <w:rFonts w:ascii="Arial" w:eastAsia="Arial" w:hAnsi="Arial" w:cs="Arial"/>
          <w:spacing w:val="-18"/>
          <w:w w:val="103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wheels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because</w:t>
      </w:r>
      <w:r>
        <w:rPr>
          <w:rFonts w:ascii="Arial" w:eastAsia="Arial" w:hAnsi="Arial" w:cs="Arial"/>
          <w:spacing w:val="3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consistent flat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surface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tolerance</w:t>
      </w:r>
      <w:r>
        <w:rPr>
          <w:rFonts w:ascii="Arial" w:eastAsia="Arial" w:hAnsi="Arial" w:cs="Arial"/>
          <w:spacing w:val="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flatness</w:t>
      </w:r>
      <w:r>
        <w:rPr>
          <w:rFonts w:ascii="Arial" w:eastAsia="Arial" w:hAnsi="Arial" w:cs="Arial"/>
          <w:spacing w:val="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checked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two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opposing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surfaces</w:t>
      </w:r>
      <w:r>
        <w:rPr>
          <w:rFonts w:ascii="Arial" w:eastAsia="Arial" w:hAnsi="Arial" w:cs="Arial"/>
          <w:spacing w:val="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being </w:t>
      </w:r>
      <w:r>
        <w:rPr>
          <w:rFonts w:ascii="Arial" w:eastAsia="Arial" w:hAnsi="Arial" w:cs="Arial"/>
          <w:w w:val="90"/>
          <w:sz w:val="24"/>
          <w:szCs w:val="24"/>
        </w:rPr>
        <w:t xml:space="preserve">less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1%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about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0.25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  <w:commentRangeEnd w:id="86"/>
      <w:r w:rsidR="00693585">
        <w:rPr>
          <w:rStyle w:val="CommentReference"/>
        </w:rPr>
        <w:commentReference w:id="86"/>
      </w:r>
    </w:p>
    <w:p w14:paraId="6DDD7DDF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6532B45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53E6AC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692BB4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627064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228C53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1216B6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A22F5C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3C11F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D8AD4F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218576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ADDDE3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CA1B42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287FD8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616E07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6AE11C5" w14:textId="77777777" w:rsidR="00802C95" w:rsidRDefault="00802C95">
      <w:pPr>
        <w:spacing w:before="10" w:after="0" w:line="240" w:lineRule="exact"/>
        <w:rPr>
          <w:sz w:val="24"/>
          <w:szCs w:val="24"/>
        </w:rPr>
      </w:pPr>
    </w:p>
    <w:p w14:paraId="2EEC728E" w14:textId="77777777" w:rsidR="00802C95" w:rsidRDefault="00CA6E64">
      <w:pPr>
        <w:spacing w:after="0" w:line="240" w:lineRule="auto"/>
        <w:ind w:left="115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12D711E1" wp14:editId="5FD5B24A">
            <wp:extent cx="4522470" cy="4431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012" w14:textId="77777777" w:rsidR="00802C95" w:rsidRDefault="00802C95">
      <w:pPr>
        <w:spacing w:after="0" w:line="260" w:lineRule="exact"/>
        <w:rPr>
          <w:sz w:val="26"/>
          <w:szCs w:val="26"/>
        </w:rPr>
      </w:pPr>
    </w:p>
    <w:p w14:paraId="7DEADE3F" w14:textId="77777777" w:rsidR="00802C95" w:rsidRDefault="007D5015">
      <w:pPr>
        <w:spacing w:before="13" w:after="0" w:line="288" w:lineRule="exact"/>
        <w:ind w:left="82" w:right="62"/>
        <w:jc w:val="center"/>
        <w:rPr>
          <w:rFonts w:ascii="Arial" w:eastAsia="Arial" w:hAnsi="Arial" w:cs="Arial"/>
          <w:sz w:val="24"/>
          <w:szCs w:val="24"/>
        </w:rPr>
      </w:pPr>
      <w:commentRangeStart w:id="89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89"/>
      <w:r w:rsidR="00693585">
        <w:rPr>
          <w:rStyle w:val="CommentReference"/>
        </w:rPr>
        <w:commentReference w:id="89"/>
      </w:r>
      <w:r>
        <w:rPr>
          <w:rFonts w:ascii="Arial" w:eastAsia="Arial" w:hAnsi="Arial" w:cs="Arial"/>
          <w:w w:val="89"/>
          <w:sz w:val="24"/>
          <w:szCs w:val="24"/>
        </w:rPr>
        <w:t>1.6: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nitrate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graphite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induction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furnace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melting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alloys,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Cracked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>5</w:t>
      </w:r>
      <w:r>
        <w:rPr>
          <w:rFonts w:ascii="Arial" w:eastAsia="Arial" w:hAnsi="Arial" w:cs="Arial"/>
          <w:spacing w:val="46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Riser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 xml:space="preserve">casting,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Drilled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partly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shaped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ta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get.</w:t>
      </w:r>
    </w:p>
    <w:p w14:paraId="365D23AE" w14:textId="77777777" w:rsidR="00802C95" w:rsidRDefault="00802C95">
      <w:pPr>
        <w:spacing w:after="0"/>
        <w:jc w:val="center"/>
        <w:sectPr w:rsidR="00802C95">
          <w:pgSz w:w="11920" w:h="16840"/>
          <w:pgMar w:top="1560" w:right="1180" w:bottom="720" w:left="1180" w:header="0" w:footer="520" w:gutter="0"/>
          <w:cols w:space="720"/>
        </w:sectPr>
      </w:pPr>
    </w:p>
    <w:p w14:paraId="2E2E896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A59066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458B30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9D80FA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0DDF8F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EA4565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91668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2172CE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E23387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839432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7D1416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1C6BBF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0270C9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51AC65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F38988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406AD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750180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6B7389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E029D1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55284C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9BDA4E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B6B480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B7B50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BA877B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905FE87" w14:textId="77777777" w:rsidR="00802C95" w:rsidRDefault="00802C95">
      <w:pPr>
        <w:spacing w:before="13" w:after="0" w:line="240" w:lineRule="exact"/>
        <w:rPr>
          <w:sz w:val="24"/>
          <w:szCs w:val="24"/>
        </w:rPr>
      </w:pPr>
    </w:p>
    <w:p w14:paraId="36024082" w14:textId="77777777" w:rsidR="00802C95" w:rsidRDefault="00CA6E64">
      <w:pPr>
        <w:tabs>
          <w:tab w:val="left" w:pos="7120"/>
        </w:tabs>
        <w:spacing w:before="26" w:after="0" w:line="240" w:lineRule="auto"/>
        <w:ind w:left="2884" w:right="-20"/>
        <w:rPr>
          <w:rFonts w:ascii="Arial" w:eastAsia="Arial" w:hAnsi="Arial" w:cs="Arial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57" behindDoc="1" locked="0" layoutInCell="1" allowOverlap="1" wp14:anchorId="24259AA6" wp14:editId="51AA9D02">
                <wp:simplePos x="0" y="0"/>
                <wp:positionH relativeFrom="page">
                  <wp:posOffset>1098550</wp:posOffset>
                </wp:positionH>
                <wp:positionV relativeFrom="paragraph">
                  <wp:posOffset>-2124075</wp:posOffset>
                </wp:positionV>
                <wp:extent cx="5362575" cy="2075815"/>
                <wp:effectExtent l="3175" t="0" r="0" b="635"/>
                <wp:wrapNone/>
                <wp:docPr id="26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2575" cy="2075815"/>
                          <a:chOff x="1730" y="-3345"/>
                          <a:chExt cx="8445" cy="3269"/>
                        </a:xfrm>
                      </wpg:grpSpPr>
                      <pic:pic xmlns:pic="http://schemas.openxmlformats.org/drawingml/2006/picture">
                        <pic:nvPicPr>
                          <pic:cNvPr id="2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0" y="-3345"/>
                            <a:ext cx="4723" cy="3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3" y="-3341"/>
                            <a:ext cx="3662" cy="32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E2F5A" id="Group 18" o:spid="_x0000_s1026" style="position:absolute;margin-left:86.5pt;margin-top:-167.25pt;width:422.25pt;height:163.45pt;z-index:-2823;mso-position-horizontal-relative:page" coordorigin="1730,-3345" coordsize="8445,3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">
                <v:shape id="Picture 20" o:spid="_x0000_s1027" type="#_x0000_t75" style="position:absolute;left:1730;top:-3345;width:4723;height:3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M1fPFAAAA2wAAAA8AAABkcnMvZG93bnJldi54bWxEj0FrwkAUhO8F/8PyBC+lbtSqJbpKKS0I&#10;xYNaLN4e2Wc2mH0bsmsS/71bKHgcZuYbZrnubCkaqn3hWMFomIAgzpwuOFfwc/h6eQPhA7LG0jEp&#10;uJGH9ar3tMRUu5Z31OxDLiKEfYoKTAhVKqXPDFn0Q1cRR+/saoshyjqXusY2wm0px0kykxYLjgsG&#10;K/owlF32V6vgaNrf5+a73Jn5dOKb4/b0aV9PSg363fsCRKAuPML/7Y1WMJ7D35f4A+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DNXzxQAAANsAAAAPAAAAAAAAAAAAAAAA&#10;AJ8CAABkcnMvZG93bnJldi54bWxQSwUGAAAAAAQABAD3AAAAkQMAAAAA&#10;">
                  <v:imagedata r:id="rId27" o:title=""/>
                </v:shape>
                <v:shape id="Picture 19" o:spid="_x0000_s1028" type="#_x0000_t75" style="position:absolute;left:6513;top:-3341;width:3662;height:3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C8efCAAAA2wAAAA8AAABkcnMvZG93bnJldi54bWxET01rwkAQvRf8D8sI3ppNQklt6ioipPRS&#10;oTaWHofsmESzsyG7xvTfdw9Cj4/3vdpMphMjDa61rCCJYhDEldUt1wrKr+JxCcJ5ZI2dZVLwSw42&#10;69nDCnNtb/xJ48HXIoSwy1FB432fS+mqhgy6yPbEgTvZwaAPcKilHvAWwk0n0zjOpMGWQ0ODPe0a&#10;qi6Hq1Hw9n0es+zlvP/40cnxKXsuStsWSi3m0/YVhKfJ/4vv7netIA1jw5fwA+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gvHnwgAAANsAAAAPAAAAAAAAAAAAAAAAAJ8C&#10;AABkcnMvZG93bnJldi54bWxQSwUGAAAAAAQABAD3AAAAjgMAAAAA&#10;">
                  <v:imagedata r:id="rId28" o:title=""/>
                </v:shape>
                <w10:wrap anchorx="page"/>
              </v:group>
            </w:pict>
          </mc:Fallback>
        </mc:AlternateContent>
      </w: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58" behindDoc="1" locked="0" layoutInCell="1" allowOverlap="1" wp14:anchorId="1956333D" wp14:editId="1AF87903">
                <wp:simplePos x="0" y="0"/>
                <wp:positionH relativeFrom="page">
                  <wp:posOffset>2001520</wp:posOffset>
                </wp:positionH>
                <wp:positionV relativeFrom="paragraph">
                  <wp:posOffset>211455</wp:posOffset>
                </wp:positionV>
                <wp:extent cx="3556635" cy="3435350"/>
                <wp:effectExtent l="1270" t="1905" r="4445" b="1270"/>
                <wp:wrapNone/>
                <wp:docPr id="2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6635" cy="3435350"/>
                          <a:chOff x="3152" y="333"/>
                          <a:chExt cx="5601" cy="5410"/>
                        </a:xfrm>
                      </wpg:grpSpPr>
                      <pic:pic xmlns:pic="http://schemas.openxmlformats.org/drawingml/2006/picture">
                        <pic:nvPicPr>
                          <pic:cNvPr id="2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333"/>
                            <a:ext cx="2650" cy="54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2" y="351"/>
                            <a:ext cx="2891" cy="53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03D644" id="Group 15" o:spid="_x0000_s1026" style="position:absolute;margin-left:157.6pt;margin-top:16.65pt;width:280.05pt;height:270.5pt;z-index:-2822;mso-position-horizontal-relative:page" coordorigin="3152,333" coordsize="5601,5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">
                <v:shape id="Picture 17" o:spid="_x0000_s1027" type="#_x0000_t75" style="position:absolute;left:3152;top:333;width:2650;height:5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zDNbEAAAA2wAAAA8AAABkcnMvZG93bnJldi54bWxEj0+LwjAUxO8LfofwhL3ImioibjWKiAvb&#10;g4h/0OujeduWbV5Kkq312xtB2OMwM79hFqvO1KIl5yvLCkbDBARxbnXFhYLz6etjBsIHZI21ZVJw&#10;Jw+rZe9tgam2Nz5QewyFiBD2KSooQ2hSKX1ekkE/tA1x9H6sMxiidIXUDm8Rbmo5TpKpNFhxXCix&#10;oU1J+e/xzyjIT5cB+i2Z3T67Nm1xzT7dIFPqvd+t5yACdeE//Gp/awXjCTy/xB8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wzDNbEAAAA2wAAAA8AAAAAAAAAAAAAAAAA&#10;nwIAAGRycy9kb3ducmV2LnhtbFBLBQYAAAAABAAEAPcAAACQAwAAAAA=&#10;">
                  <v:imagedata r:id="rId31" o:title=""/>
                </v:shape>
                <v:shape id="Picture 16" o:spid="_x0000_s1028" type="#_x0000_t75" style="position:absolute;left:5862;top:351;width:2891;height:5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t8qPEAAAA2wAAAA8AAABkcnMvZG93bnJldi54bWxEj81qwzAQhO+FvoPYQm+N7JCE4kY2pcSh&#10;1/zgtrfF2tqm0spYquO8fRQI5DjMzDfMupisESMNvnOsIJ0lIIhrpztuFBwP5csrCB+QNRrHpOBM&#10;Hor88WGNmXYn3tG4D42IEPYZKmhD6DMpfd2SRT9zPXH0ft1gMUQ5NFIPeIpwa+Q8SVbSYsdxocWe&#10;Plqq//b/VsE4fpXVZtuUpluli+Tn2/SbKlXq+Wl6fwMRaAr38K39qRXMl3D9En+AzC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Zt8qPEAAAA2wAAAA8AAAAAAAAAAAAAAAAA&#10;nwIAAGRycy9kb3ducmV2LnhtbFBLBQYAAAAABAAEAPcAAACQAwAAAAA=&#10;">
                  <v:imagedata r:id="rId32" o:title="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</w:rPr>
        <w:t>(a)</w:t>
      </w:r>
      <w:r w:rsidR="007D5015">
        <w:rPr>
          <w:rFonts w:ascii="Arial" w:eastAsia="Arial" w:hAnsi="Arial" w:cs="Arial"/>
        </w:rPr>
        <w:tab/>
        <w:t>(b)</w:t>
      </w:r>
    </w:p>
    <w:p w14:paraId="0F718F4D" w14:textId="77777777" w:rsidR="00802C95" w:rsidRDefault="00802C95">
      <w:pPr>
        <w:spacing w:before="8" w:after="0" w:line="120" w:lineRule="exact"/>
        <w:rPr>
          <w:sz w:val="12"/>
          <w:szCs w:val="12"/>
        </w:rPr>
      </w:pPr>
    </w:p>
    <w:p w14:paraId="129328C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2914AA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AE94D5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348112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EC751F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F9F9B0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0AA3B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837BDC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77953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A5363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01E2C9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0A11DF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007F57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C606A3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9D86CD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ED372D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0EA08B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D5DF19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809C07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928645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D9DA39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39A813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95D251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56540C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87295B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EE75B2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CA021A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6372E7A" w14:textId="77777777" w:rsidR="00802C95" w:rsidRDefault="007D5015">
      <w:pPr>
        <w:tabs>
          <w:tab w:val="left" w:pos="6040"/>
        </w:tabs>
        <w:spacing w:before="19" w:after="0" w:line="240" w:lineRule="auto"/>
        <w:ind w:left="3238" w:right="332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(c)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w w:val="103"/>
          <w:position w:val="2"/>
        </w:rPr>
        <w:t>(d)</w:t>
      </w:r>
    </w:p>
    <w:p w14:paraId="0DFEC402" w14:textId="77777777" w:rsidR="00802C95" w:rsidRDefault="00802C95">
      <w:pPr>
        <w:spacing w:before="11" w:after="0" w:line="200" w:lineRule="exact"/>
        <w:rPr>
          <w:sz w:val="20"/>
          <w:szCs w:val="20"/>
        </w:rPr>
      </w:pPr>
    </w:p>
    <w:p w14:paraId="01B2315C" w14:textId="3EE7C273" w:rsidR="00802C95" w:rsidRDefault="007D5015">
      <w:pPr>
        <w:spacing w:after="0" w:line="251" w:lineRule="auto"/>
        <w:ind w:left="81" w:right="6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r>
        <w:rPr>
          <w:rFonts w:ascii="Arial" w:eastAsia="Arial" w:hAnsi="Arial" w:cs="Arial"/>
          <w:w w:val="89"/>
          <w:sz w:val="24"/>
          <w:szCs w:val="24"/>
        </w:rPr>
        <w:t>1.7: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grip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clamping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32 </w:t>
      </w:r>
      <w:r>
        <w:rPr>
          <w:rFonts w:ascii="Arial" w:eastAsia="Arial" w:hAnsi="Arial" w:cs="Arial"/>
          <w:sz w:val="24"/>
          <w:szCs w:val="24"/>
        </w:rPr>
        <w:t>TPI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hacksa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commentRangeStart w:id="90"/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Fully </w:t>
      </w:r>
      <w:r>
        <w:rPr>
          <w:rFonts w:ascii="Arial" w:eastAsia="Arial" w:hAnsi="Arial" w:cs="Arial"/>
          <w:w w:val="96"/>
          <w:sz w:val="24"/>
          <w:szCs w:val="24"/>
        </w:rPr>
        <w:t>shaped,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unpolished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 coin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washer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template.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commentRangeEnd w:id="90"/>
      <w:r w:rsidR="00693585">
        <w:rPr>
          <w:rStyle w:val="CommentReference"/>
        </w:rPr>
        <w:commentReference w:id="90"/>
      </w:r>
      <w:r>
        <w:rPr>
          <w:rFonts w:ascii="Arial" w:eastAsia="Arial" w:hAnsi="Arial" w:cs="Arial"/>
          <w:sz w:val="24"/>
          <w:szCs w:val="24"/>
        </w:rPr>
        <w:t>(c)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Notched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w w:val="93"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(d)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Drill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ess,</w:t>
      </w:r>
      <w:r>
        <w:rPr>
          <w:rFonts w:ascii="Arial" w:eastAsia="Arial" w:hAnsi="Arial" w:cs="Arial"/>
          <w:spacing w:val="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holesa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del w:id="91" w:author="Michael Ferry" w:date="2017-10-02T16:16:00Z">
        <w:r w:rsidDel="00C42221">
          <w:rPr>
            <w:rFonts w:ascii="Arial" w:eastAsia="Arial" w:hAnsi="Arial" w:cs="Arial"/>
            <w:sz w:val="24"/>
            <w:szCs w:val="24"/>
          </w:rPr>
          <w:delText>horizontial</w:delText>
        </w:r>
      </w:del>
      <w:ins w:id="92" w:author="Michael Ferry" w:date="2017-10-02T16:16:00Z">
        <w:r w:rsidR="00C42221">
          <w:rPr>
            <w:rFonts w:ascii="Arial" w:eastAsia="Arial" w:hAnsi="Arial" w:cs="Arial"/>
            <w:sz w:val="24"/>
            <w:szCs w:val="24"/>
          </w:rPr>
          <w:t>horizontal</w:t>
        </w:r>
      </w:ins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vice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grips, </w:t>
      </w:r>
      <w:r>
        <w:rPr>
          <w:rFonts w:ascii="Arial" w:eastAsia="Arial" w:hAnsi="Arial" w:cs="Arial"/>
          <w:sz w:val="24"/>
          <w:szCs w:val="24"/>
        </w:rPr>
        <w:t>plywood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dampe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drip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extraction.</w:t>
      </w:r>
    </w:p>
    <w:p w14:paraId="2C1C457A" w14:textId="77777777" w:rsidR="00802C95" w:rsidRDefault="00802C95">
      <w:pPr>
        <w:spacing w:after="0"/>
        <w:jc w:val="center"/>
        <w:sectPr w:rsidR="00802C95">
          <w:pgSz w:w="11920" w:h="16840"/>
          <w:pgMar w:top="1560" w:right="1080" w:bottom="720" w:left="1080" w:header="0" w:footer="520" w:gutter="0"/>
          <w:cols w:space="720"/>
        </w:sectPr>
      </w:pPr>
    </w:p>
    <w:p w14:paraId="53A235DC" w14:textId="77777777" w:rsidR="00802C95" w:rsidRDefault="007D5015">
      <w:pPr>
        <w:spacing w:before="53" w:after="0" w:line="240" w:lineRule="auto"/>
        <w:ind w:left="114" w:right="3990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lastRenderedPageBreak/>
        <w:t xml:space="preserve">1.4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commentRangeStart w:id="93"/>
      <w:r>
        <w:rPr>
          <w:rFonts w:ascii="Arial" w:eastAsia="Arial" w:hAnsi="Arial" w:cs="Arial"/>
          <w:b/>
          <w:bCs/>
          <w:sz w:val="34"/>
          <w:szCs w:val="34"/>
        </w:rPr>
        <w:t>Crystalline</w:t>
      </w:r>
      <w:r>
        <w:rPr>
          <w:rFonts w:ascii="Arial" w:eastAsia="Arial" w:hAnsi="Arial" w:cs="Arial"/>
          <w:b/>
          <w:bCs/>
          <w:spacing w:val="-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pacing w:val="-38"/>
          <w:sz w:val="34"/>
          <w:szCs w:val="34"/>
        </w:rPr>
        <w:t>T</w:t>
      </w:r>
      <w:r>
        <w:rPr>
          <w:rFonts w:ascii="Arial" w:eastAsia="Arial" w:hAnsi="Arial" w:cs="Arial"/>
          <w:b/>
          <w:bCs/>
          <w:sz w:val="34"/>
          <w:szCs w:val="34"/>
        </w:rPr>
        <w:t>arget</w:t>
      </w:r>
      <w:r>
        <w:rPr>
          <w:rFonts w:ascii="Arial" w:eastAsia="Arial" w:hAnsi="Arial" w:cs="Arial"/>
          <w:b/>
          <w:bCs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Manufacture</w:t>
      </w:r>
      <w:commentRangeEnd w:id="93"/>
      <w:r w:rsidR="00A4258C">
        <w:rPr>
          <w:rStyle w:val="CommentReference"/>
        </w:rPr>
        <w:commentReference w:id="93"/>
      </w:r>
    </w:p>
    <w:p w14:paraId="10F90FE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DE4596D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7C478721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Fully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later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quickly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found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ovide</w:t>
      </w:r>
      <w:del w:id="94" w:author="Michael Ferry" w:date="2017-10-02T15:28:00Z">
        <w:r w:rsidDel="00A4258C">
          <w:rPr>
            <w:rFonts w:ascii="Arial" w:eastAsia="Arial" w:hAnsi="Arial" w:cs="Arial"/>
            <w:sz w:val="24"/>
            <w:szCs w:val="24"/>
          </w:rPr>
          <w:delText>d</w:delText>
        </w:r>
      </w:del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similar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14:paraId="5F1809B4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38391D0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21B58D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E2B9B33" w14:textId="77777777" w:rsidR="00802C95" w:rsidRDefault="007D5015">
      <w:pPr>
        <w:spacing w:after="0" w:line="240" w:lineRule="auto"/>
        <w:ind w:left="114" w:right="674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Gravity</w:t>
      </w:r>
      <w:r>
        <w:rPr>
          <w:rFonts w:ascii="Arial" w:eastAsia="Arial" w:hAnsi="Arial" w:cs="Arial"/>
          <w:b/>
          <w:bCs/>
          <w:spacing w:val="3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Casting</w:t>
      </w:r>
    </w:p>
    <w:p w14:paraId="19EDD9B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4C6C28F" w14:textId="77777777" w:rsidR="00802C95" w:rsidRDefault="00802C95">
      <w:pPr>
        <w:spacing w:before="2" w:after="0" w:line="220" w:lineRule="exact"/>
      </w:pPr>
    </w:p>
    <w:p w14:paraId="6822C9CE" w14:textId="77777777"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Gravity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semi-crystalline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method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</w:t>
      </w:r>
    </w:p>
    <w:p w14:paraId="19A4C638" w14:textId="77777777"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1.1.5.</w:t>
      </w:r>
      <w:r>
        <w:rPr>
          <w:rFonts w:ascii="Arial" w:eastAsia="Arial" w:hAnsi="Arial" w:cs="Arial"/>
          <w:spacing w:val="4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cylinder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cavity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25.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6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0"/>
          <w:sz w:val="24"/>
          <w:szCs w:val="24"/>
        </w:rPr>
        <w:t>m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depth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6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1"/>
          <w:sz w:val="24"/>
          <w:szCs w:val="24"/>
        </w:rPr>
        <w:t>m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riser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allowing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oximately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>0</w:t>
      </w:r>
      <w:r>
        <w:rPr>
          <w:rFonts w:ascii="Arial" w:eastAsia="Arial" w:hAnsi="Arial" w:cs="Arial"/>
          <w:i/>
          <w:spacing w:val="5"/>
          <w:w w:val="85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5"/>
          <w:sz w:val="24"/>
          <w:szCs w:val="24"/>
        </w:rPr>
        <w:t>c</w:t>
      </w:r>
      <w:r>
        <w:rPr>
          <w:rFonts w:ascii="Arial" w:eastAsia="Arial" w:hAnsi="Arial" w:cs="Arial"/>
          <w:w w:val="85"/>
          <w:sz w:val="24"/>
          <w:szCs w:val="24"/>
        </w:rPr>
        <w:t xml:space="preserve">. </w:t>
      </w:r>
      <w:r>
        <w:rPr>
          <w:rFonts w:ascii="Arial" w:eastAsia="Arial" w:hAnsi="Arial" w:cs="Arial"/>
          <w:spacing w:val="57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mould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111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epa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 xml:space="preserve">ed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cleaning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lint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polishing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Brasso</w:t>
      </w:r>
      <w:r>
        <w:rPr>
          <w:rFonts w:ascii="Arial" w:eastAsia="Arial" w:hAnsi="Arial" w:cs="Arial"/>
          <w:spacing w:val="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©,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wiping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again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pape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14:paraId="615518C6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18A45A3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426CF1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FE3AC01" w14:textId="77777777" w:rsidR="00802C95" w:rsidRDefault="007D5015">
      <w:pPr>
        <w:spacing w:after="0" w:line="240" w:lineRule="auto"/>
        <w:ind w:left="114" w:right="607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7"/>
          <w:sz w:val="28"/>
          <w:szCs w:val="28"/>
        </w:rPr>
        <w:t>Sectioning</w:t>
      </w:r>
      <w:r>
        <w:rPr>
          <w:rFonts w:ascii="Arial" w:eastAsia="Arial" w:hAnsi="Arial" w:cs="Arial"/>
          <w:b/>
          <w:bCs/>
          <w:spacing w:val="-4"/>
          <w:w w:val="9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argets</w:t>
      </w:r>
    </w:p>
    <w:p w14:paraId="2C4A6593" w14:textId="77777777" w:rsidR="00802C95" w:rsidRDefault="00802C95">
      <w:pPr>
        <w:spacing w:before="8" w:after="0" w:line="130" w:lineRule="exact"/>
        <w:rPr>
          <w:sz w:val="13"/>
          <w:szCs w:val="13"/>
        </w:rPr>
      </w:pPr>
    </w:p>
    <w:p w14:paraId="3D278F9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1BD8AB9" w14:textId="77777777" w:rsidR="00802C95" w:rsidRDefault="007D5015">
      <w:pPr>
        <w:spacing w:after="0" w:line="360" w:lineRule="atLeast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Once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top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bottom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quarter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auto-cutter </w:t>
      </w:r>
      <w:r>
        <w:rPr>
          <w:rFonts w:ascii="Arial" w:eastAsia="Arial" w:hAnsi="Arial" w:cs="Arial"/>
          <w:sz w:val="24"/>
          <w:szCs w:val="24"/>
        </w:rPr>
        <w:t>(Accutom-50,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Denmark)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fitted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diamond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(4”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0.012”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217"/>
          <w:sz w:val="24"/>
          <w:szCs w:val="24"/>
        </w:rPr>
        <w:t>/</w:t>
      </w:r>
      <w:r>
        <w:rPr>
          <w:rFonts w:ascii="Arial" w:eastAsia="Arial" w:hAnsi="Arial" w:cs="Arial"/>
          <w:w w:val="106"/>
          <w:sz w:val="24"/>
          <w:szCs w:val="24"/>
        </w:rPr>
        <w:t>2”,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Leco, USA)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0.0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mm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2000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RPM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medium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ce.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This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any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inconsistencies</w:t>
      </w:r>
      <w:r>
        <w:rPr>
          <w:rFonts w:ascii="Arial" w:eastAsia="Arial" w:hAnsi="Arial" w:cs="Arial"/>
          <w:spacing w:val="9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217"/>
          <w:sz w:val="24"/>
          <w:szCs w:val="24"/>
        </w:rPr>
        <w:t>/</w:t>
      </w:r>
      <w:r>
        <w:rPr>
          <w:rFonts w:ascii="Arial" w:eastAsia="Arial" w:hAnsi="Arial" w:cs="Arial"/>
          <w:spacing w:val="-71"/>
          <w:w w:val="217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non-homogeneous</w:t>
      </w:r>
      <w:r>
        <w:rPr>
          <w:rFonts w:ascii="Arial" w:eastAsia="Arial" w:hAnsi="Arial" w:cs="Arial"/>
          <w:spacing w:val="8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material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esulting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quick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initial </w:t>
      </w:r>
      <w:r>
        <w:rPr>
          <w:rFonts w:ascii="Arial" w:eastAsia="Arial" w:hAnsi="Arial" w:cs="Arial"/>
          <w:sz w:val="24"/>
          <w:szCs w:val="24"/>
        </w:rPr>
        <w:t>cooling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mould,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final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feeding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last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melt.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emaining, </w:t>
      </w:r>
      <w:r>
        <w:rPr>
          <w:rFonts w:ascii="Arial" w:eastAsia="Arial" w:hAnsi="Arial" w:cs="Arial"/>
          <w:w w:val="97"/>
          <w:sz w:val="24"/>
          <w:szCs w:val="24"/>
        </w:rPr>
        <w:t>consistent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casting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sectioned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into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nominally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3.8</w:t>
      </w:r>
      <w:r>
        <w:rPr>
          <w:rFonts w:ascii="Arial" w:eastAsia="Arial" w:hAnsi="Arial" w:cs="Arial"/>
          <w:spacing w:val="3"/>
          <w:w w:val="90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w w:val="90"/>
          <w:sz w:val="24"/>
          <w:szCs w:val="24"/>
        </w:rPr>
        <w:t>m</w:t>
      </w:r>
      <w:r>
        <w:rPr>
          <w:rFonts w:ascii="Arial" w:eastAsia="Arial" w:hAnsi="Arial" w:cs="Arial"/>
          <w:i/>
          <w:spacing w:val="1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gets.</w:t>
      </w:r>
    </w:p>
    <w:p w14:paraId="4F7FAB61" w14:textId="77777777" w:rsidR="00802C95" w:rsidRDefault="00802C95">
      <w:pPr>
        <w:spacing w:before="4" w:after="0" w:line="190" w:lineRule="exact"/>
        <w:rPr>
          <w:sz w:val="19"/>
          <w:szCs w:val="19"/>
        </w:rPr>
      </w:pPr>
    </w:p>
    <w:p w14:paraId="6FDE8FB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83C336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88CBAA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E26AE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2BAA2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C2CA27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762984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C79F50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DBAD23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1F16F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AC0E82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5972BF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7F512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658AFD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35DA15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A0289B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E6979B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F6FF5B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53348B2" w14:textId="77777777" w:rsidR="00802C95" w:rsidRDefault="00CA6E64">
      <w:pPr>
        <w:tabs>
          <w:tab w:val="left" w:pos="6660"/>
        </w:tabs>
        <w:spacing w:before="22" w:after="0" w:line="240" w:lineRule="auto"/>
        <w:ind w:left="2218" w:right="-20"/>
        <w:rPr>
          <w:rFonts w:ascii="Arial" w:eastAsia="Arial" w:hAnsi="Arial" w:cs="Arial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59" behindDoc="1" locked="0" layoutInCell="1" allowOverlap="1" wp14:anchorId="4947375D" wp14:editId="4C23CB5E">
                <wp:simplePos x="0" y="0"/>
                <wp:positionH relativeFrom="page">
                  <wp:posOffset>720090</wp:posOffset>
                </wp:positionH>
                <wp:positionV relativeFrom="paragraph">
                  <wp:posOffset>-2221230</wp:posOffset>
                </wp:positionV>
                <wp:extent cx="5624830" cy="2169795"/>
                <wp:effectExtent l="0" t="0" r="0" b="3810"/>
                <wp:wrapNone/>
                <wp:docPr id="2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4830" cy="2169795"/>
                          <a:chOff x="1134" y="-3498"/>
                          <a:chExt cx="8858" cy="3417"/>
                        </a:xfrm>
                      </wpg:grpSpPr>
                      <pic:pic xmlns:pic="http://schemas.openxmlformats.org/drawingml/2006/picture">
                        <pic:nvPicPr>
                          <pic:cNvPr id="2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-3498"/>
                            <a:ext cx="4462" cy="34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6" y="-3497"/>
                            <a:ext cx="4336" cy="34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75B15" id="Group 12" o:spid="_x0000_s1026" style="position:absolute;margin-left:56.7pt;margin-top:-174.9pt;width:442.9pt;height:170.85pt;z-index:-2821;mso-position-horizontal-relative:page" coordorigin="1134,-3498" coordsize="8858,34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">
                <v:shape id="Picture 14" o:spid="_x0000_s1027" type="#_x0000_t75" style="position:absolute;left:1134;top:-3498;width:4462;height:3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/VULCAAAA2wAAAA8AAABkcnMvZG93bnJldi54bWxEj81qwzAQhO+FvIPYQm+NFB+cxIkSQqDU&#10;p9D8PMBibWxTa2UsVXbfvgoUchxm5htmu59sJyINvnWsYTFXIIgrZ1quNdyuH+8rED4gG+wck4Zf&#10;8rDfzV62WBg38pniJdQiQdgXqKEJoS+k9FVDFv3c9cTJu7vBYkhyqKUZcExw28lMqVxabDktNNjT&#10;saHq+/JjNbjDSil1/VyXMedTbL+Wsb8vtX57nQ4bEIGm8Az/t0ujIVvA40v6AXL3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f1VCwgAAANsAAAAPAAAAAAAAAAAAAAAAAJ8C&#10;AABkcnMvZG93bnJldi54bWxQSwUGAAAAAAQABAD3AAAAjgMAAAAA&#10;">
                  <v:imagedata r:id="rId35" o:title=""/>
                </v:shape>
                <v:shape id="Picture 13" o:spid="_x0000_s1028" type="#_x0000_t75" style="position:absolute;left:5656;top:-3497;width:4336;height:3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hD0/GAAAA2wAAAA8AAABkcnMvZG93bnJldi54bWxEj81qwzAQhO+FvIPYQG6NHBNK6kYJIRBq&#10;aGnzU0KPi7WxTayVa6mW+/ZVoZDjMDPfMMv1YBrRU+dqywpm0wQEcWF1zaWCj9PufgHCeWSNjWVS&#10;8EMO1qvR3RIzbQMfqD/6UkQIuwwVVN63mZSuqMigm9qWOHoX2xn0UXal1B2GCDeNTJPkQRqsOS5U&#10;2NK2ouJ6/DYK5ufQ588vp/e3r3MIj/nnYtjrV6Um42HzBMLT4G/h/3auFaQp/H2JP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yEPT8YAAADbAAAADwAAAAAAAAAAAAAA&#10;AACfAgAAZHJzL2Rvd25yZXYueG1sUEsFBgAAAAAEAAQA9wAAAJIDAAAAAA==&#10;">
                  <v:imagedata r:id="rId36" o:title="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</w:rPr>
        <w:t>(a)</w:t>
      </w:r>
      <w:r w:rsidR="007D5015">
        <w:rPr>
          <w:rFonts w:ascii="Arial" w:eastAsia="Arial" w:hAnsi="Arial" w:cs="Arial"/>
        </w:rPr>
        <w:tab/>
        <w:t>(b)</w:t>
      </w:r>
    </w:p>
    <w:p w14:paraId="2B78CA3A" w14:textId="77777777" w:rsidR="00802C95" w:rsidRDefault="00802C95">
      <w:pPr>
        <w:spacing w:before="11" w:after="0" w:line="200" w:lineRule="exact"/>
        <w:rPr>
          <w:sz w:val="20"/>
          <w:szCs w:val="20"/>
        </w:rPr>
      </w:pPr>
    </w:p>
    <w:p w14:paraId="53F2ECAF" w14:textId="6E14C16D" w:rsidR="00802C95" w:rsidRDefault="007D5015">
      <w:pPr>
        <w:spacing w:after="0" w:line="251" w:lineRule="auto"/>
        <w:ind w:left="3368" w:right="273" w:hanging="3034"/>
        <w:rPr>
          <w:rFonts w:ascii="Arial" w:eastAsia="Arial" w:hAnsi="Arial" w:cs="Arial"/>
          <w:sz w:val="24"/>
          <w:szCs w:val="24"/>
        </w:rPr>
      </w:pPr>
      <w:commentRangeStart w:id="95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95"/>
      <w:r w:rsidR="00A4258C">
        <w:rPr>
          <w:rStyle w:val="CommentReference"/>
        </w:rPr>
        <w:commentReference w:id="95"/>
      </w:r>
      <w:r>
        <w:rPr>
          <w:rFonts w:ascii="Arial" w:eastAsia="Arial" w:hAnsi="Arial" w:cs="Arial"/>
          <w:w w:val="89"/>
          <w:sz w:val="24"/>
          <w:szCs w:val="24"/>
        </w:rPr>
        <w:t>1.8: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cast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ins w:id="96" w:author="Michael Ferry" w:date="2017-10-02T15:30:00Z">
        <w:r w:rsidR="00A4258C">
          <w:rPr>
            <w:rFonts w:ascii="Arial" w:eastAsia="Arial" w:hAnsi="Arial" w:cs="Arial"/>
            <w:spacing w:val="-22"/>
            <w:sz w:val="24"/>
            <w:szCs w:val="24"/>
          </w:rPr>
          <w:t xml:space="preserve">cylindrical </w:t>
        </w:r>
      </w:ins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del w:id="97" w:author="Michael Ferry" w:date="2017-10-02T15:30:00Z">
        <w:r w:rsidDel="00A4258C">
          <w:rPr>
            <w:rFonts w:ascii="Arial" w:eastAsia="Arial" w:hAnsi="Arial" w:cs="Arial"/>
            <w:sz w:val="24"/>
            <w:szCs w:val="24"/>
          </w:rPr>
          <w:delText>cylinder</w:delText>
        </w:r>
        <w:r w:rsidDel="00A4258C">
          <w:rPr>
            <w:rFonts w:ascii="Arial" w:eastAsia="Arial" w:hAnsi="Arial" w:cs="Arial"/>
            <w:spacing w:val="34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mould.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(b)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Cutting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crystal</w:t>
      </w:r>
      <w:r>
        <w:rPr>
          <w:rFonts w:ascii="Arial" w:eastAsia="Arial" w:hAnsi="Arial" w:cs="Arial"/>
          <w:w w:val="105"/>
          <w:sz w:val="24"/>
          <w:szCs w:val="24"/>
        </w:rPr>
        <w:t xml:space="preserve">line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ins w:id="98" w:author="Michael Ferry" w:date="2017-10-02T16:16:00Z">
        <w:r w:rsidR="00C42221">
          <w:rPr>
            <w:rFonts w:ascii="Arial" w:eastAsia="Arial" w:hAnsi="Arial" w:cs="Arial"/>
            <w:sz w:val="24"/>
            <w:szCs w:val="24"/>
          </w:rPr>
          <w:t>S</w:t>
        </w:r>
      </w:ins>
      <w:del w:id="99" w:author="Michael Ferry" w:date="2017-10-02T16:16:00Z">
        <w:r w:rsidDel="00C42221">
          <w:rPr>
            <w:rFonts w:ascii="Arial" w:eastAsia="Arial" w:hAnsi="Arial" w:cs="Arial"/>
            <w:sz w:val="24"/>
            <w:szCs w:val="24"/>
          </w:rPr>
          <w:delText>s</w:delText>
        </w:r>
      </w:del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uers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Accutom-50.</w:t>
      </w:r>
    </w:p>
    <w:p w14:paraId="296ED8B5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1C7C5725" w14:textId="77777777" w:rsidR="00802C95" w:rsidRDefault="007D5015">
      <w:pPr>
        <w:spacing w:before="99" w:after="0" w:line="240" w:lineRule="auto"/>
        <w:ind w:left="114" w:right="66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1.4.3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101"/>
          <w:sz w:val="28"/>
          <w:szCs w:val="28"/>
        </w:rPr>
        <w:t>Rounding</w:t>
      </w:r>
    </w:p>
    <w:p w14:paraId="6927F38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CB6F1D0" w14:textId="77777777" w:rsidR="00802C95" w:rsidRDefault="00802C95">
      <w:pPr>
        <w:spacing w:before="12" w:after="0" w:line="200" w:lineRule="exact"/>
        <w:rPr>
          <w:sz w:val="20"/>
          <w:szCs w:val="20"/>
        </w:rPr>
      </w:pPr>
    </w:p>
    <w:p w14:paraId="51679BFE" w14:textId="77777777" w:rsidR="00802C95" w:rsidRDefault="007D5015">
      <w:pPr>
        <w:spacing w:after="0" w:line="240" w:lineRule="auto"/>
        <w:ind w:left="114" w:right="49"/>
        <w:jc w:val="both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sz w:val="24"/>
          <w:szCs w:val="24"/>
        </w:rPr>
        <w:t>Sectioned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slightly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oversized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quickly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shaped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nominal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(25.2</w:t>
      </w:r>
      <w:r>
        <w:rPr>
          <w:rFonts w:ascii="Arial" w:eastAsia="Arial" w:hAnsi="Arial" w:cs="Arial"/>
          <w:spacing w:val="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</w:p>
    <w:p w14:paraId="0ED83A8A" w14:textId="77777777" w:rsidR="00802C95" w:rsidRDefault="007D5015">
      <w:pPr>
        <w:spacing w:before="80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25.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diameter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disk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linishing 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operations 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confirmed 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vernier 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caliper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ement.</w:t>
      </w:r>
    </w:p>
    <w:p w14:paraId="184A7CC1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7CA0A99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A95F50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5E59676" w14:textId="77777777" w:rsidR="00802C95" w:rsidRDefault="007D5015">
      <w:pPr>
        <w:spacing w:after="0" w:line="240" w:lineRule="auto"/>
        <w:ind w:left="114" w:right="668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1.4.4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32"/>
          <w:sz w:val="28"/>
          <w:szCs w:val="28"/>
        </w:rPr>
        <w:t>T</w:t>
      </w:r>
      <w:r>
        <w:rPr>
          <w:rFonts w:ascii="Arial" w:eastAsia="Arial" w:hAnsi="Arial" w:cs="Arial"/>
          <w:b/>
          <w:bCs/>
          <w:sz w:val="28"/>
          <w:szCs w:val="28"/>
        </w:rPr>
        <w:t>arget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Polishing</w:t>
      </w:r>
    </w:p>
    <w:p w14:paraId="73C9F7F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639D8E8" w14:textId="77777777" w:rsidR="00802C95" w:rsidRDefault="00802C95">
      <w:pPr>
        <w:spacing w:before="2" w:after="0" w:line="220" w:lineRule="exact"/>
      </w:pPr>
    </w:p>
    <w:p w14:paraId="1442F59B" w14:textId="77777777" w:rsidR="00802C95" w:rsidRDefault="007D5015">
      <w:pPr>
        <w:spacing w:after="0" w:line="240" w:lineRule="auto"/>
        <w:ind w:left="114" w:right="163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essively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manually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detailed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Section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1.3.5.</w:t>
      </w:r>
    </w:p>
    <w:p w14:paraId="67D4ED0F" w14:textId="77777777" w:rsidR="00802C95" w:rsidRDefault="00802C95">
      <w:pPr>
        <w:spacing w:before="6" w:after="0" w:line="140" w:lineRule="exact"/>
        <w:rPr>
          <w:sz w:val="14"/>
          <w:szCs w:val="14"/>
        </w:rPr>
      </w:pPr>
    </w:p>
    <w:p w14:paraId="6E9749A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CF1EA3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7B2B90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E70860E" w14:textId="77777777" w:rsidR="00802C95" w:rsidRDefault="007D5015">
      <w:pPr>
        <w:spacing w:after="0" w:line="240" w:lineRule="auto"/>
        <w:ind w:left="114" w:right="4774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1.5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DC</w:t>
      </w:r>
      <w:r>
        <w:rPr>
          <w:rFonts w:ascii="Arial" w:eastAsia="Arial" w:hAnsi="Arial" w:cs="Arial"/>
          <w:b/>
          <w:bCs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Magnetron</w:t>
      </w:r>
      <w:r>
        <w:rPr>
          <w:rFonts w:ascii="Arial" w:eastAsia="Arial" w:hAnsi="Arial" w:cs="Arial"/>
          <w:b/>
          <w:bCs/>
          <w:spacing w:val="-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sz w:val="34"/>
          <w:szCs w:val="34"/>
        </w:rPr>
        <w:t>Sputtering</w:t>
      </w:r>
    </w:p>
    <w:p w14:paraId="0DD3720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CA06BB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7870F066" w14:textId="022A9DF3" w:rsidR="00802C95" w:rsidRDefault="007D5015">
      <w:pPr>
        <w:spacing w:after="0" w:line="283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del w:id="100" w:author="Michael Ferry" w:date="2017-10-02T15:41:00Z">
        <w:r w:rsidDel="002B6BC7">
          <w:rPr>
            <w:rFonts w:ascii="Arial" w:eastAsia="Arial" w:hAnsi="Arial" w:cs="Arial"/>
            <w:sz w:val="24"/>
            <w:szCs w:val="24"/>
          </w:rPr>
          <w:delText>Film</w:delText>
        </w:r>
        <w:r w:rsidDel="002B6BC7">
          <w:rPr>
            <w:rFonts w:ascii="Arial" w:eastAsia="Arial" w:hAnsi="Arial" w:cs="Arial"/>
            <w:spacing w:val="42"/>
            <w:sz w:val="24"/>
            <w:szCs w:val="24"/>
          </w:rPr>
          <w:delText xml:space="preserve"> </w:delText>
        </w:r>
      </w:del>
      <w:ins w:id="101" w:author="Michael Ferry" w:date="2017-10-02T15:41:00Z">
        <w:r w:rsidR="002B6BC7">
          <w:rPr>
            <w:rFonts w:ascii="Arial" w:eastAsia="Arial" w:hAnsi="Arial" w:cs="Arial"/>
            <w:sz w:val="24"/>
            <w:szCs w:val="24"/>
          </w:rPr>
          <w:t>Thin film samples of the</w:t>
        </w:r>
        <w:r w:rsidR="002B6BC7">
          <w:rPr>
            <w:rFonts w:ascii="Arial" w:eastAsia="Arial" w:hAnsi="Arial" w:cs="Arial"/>
            <w:spacing w:val="42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40"/>
          <w:position w:val="-4"/>
          <w:sz w:val="18"/>
          <w:szCs w:val="18"/>
        </w:rPr>
        <w:t xml:space="preserve"> </w:t>
      </w:r>
      <w:del w:id="102" w:author="Michael Ferry" w:date="2017-10-02T15:41:00Z">
        <w:r w:rsidDel="002B6BC7">
          <w:rPr>
            <w:rFonts w:ascii="Arial" w:eastAsia="Arial" w:hAnsi="Arial" w:cs="Arial"/>
            <w:sz w:val="24"/>
            <w:szCs w:val="24"/>
          </w:rPr>
          <w:delText>samples</w:delText>
        </w:r>
        <w:r w:rsidDel="002B6BC7">
          <w:rPr>
            <w:rFonts w:ascii="Arial" w:eastAsia="Arial" w:hAnsi="Arial" w:cs="Arial"/>
            <w:spacing w:val="-21"/>
            <w:sz w:val="24"/>
            <w:szCs w:val="24"/>
          </w:rPr>
          <w:delText xml:space="preserve"> </w:delText>
        </w:r>
      </w:del>
      <w:ins w:id="103" w:author="Michael Ferry" w:date="2017-10-02T15:41:00Z">
        <w:r w:rsidR="002B6BC7">
          <w:rPr>
            <w:rFonts w:ascii="Arial" w:eastAsia="Arial" w:hAnsi="Arial" w:cs="Arial"/>
            <w:sz w:val="24"/>
            <w:szCs w:val="24"/>
          </w:rPr>
          <w:t>alloy</w:t>
        </w:r>
        <w:r w:rsidR="002B6BC7">
          <w:rPr>
            <w:rFonts w:ascii="Arial" w:eastAsia="Arial" w:hAnsi="Arial" w:cs="Arial"/>
            <w:spacing w:val="-21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ins w:id="104" w:author="Michael Ferry" w:date="2017-10-02T15:42:00Z">
        <w:r w:rsidR="002B6BC7">
          <w:rPr>
            <w:rFonts w:ascii="Arial" w:eastAsia="Arial" w:hAnsi="Arial" w:cs="Arial"/>
            <w:sz w:val="24"/>
            <w:szCs w:val="24"/>
          </w:rPr>
          <w:t>by</w:t>
        </w:r>
        <w:r w:rsidR="002B6BC7">
          <w:rPr>
            <w:rFonts w:ascii="Arial" w:eastAsia="Arial" w:hAnsi="Arial" w:cs="Arial"/>
            <w:spacing w:val="3"/>
            <w:sz w:val="24"/>
            <w:szCs w:val="24"/>
          </w:rPr>
          <w:t xml:space="preserve"> </w:t>
        </w:r>
        <w:r w:rsidR="002B6BC7">
          <w:rPr>
            <w:rFonts w:ascii="Arial" w:eastAsia="Arial" w:hAnsi="Arial" w:cs="Arial"/>
            <w:sz w:val="24"/>
            <w:szCs w:val="24"/>
          </w:rPr>
          <w:t>DC magnet</w:t>
        </w:r>
        <w:r w:rsidR="002B6BC7">
          <w:rPr>
            <w:rFonts w:ascii="Arial" w:eastAsia="Arial" w:hAnsi="Arial" w:cs="Arial"/>
            <w:spacing w:val="-4"/>
            <w:sz w:val="24"/>
            <w:szCs w:val="24"/>
          </w:rPr>
          <w:t>r</w:t>
        </w:r>
        <w:r w:rsidR="002B6BC7">
          <w:rPr>
            <w:rFonts w:ascii="Arial" w:eastAsia="Arial" w:hAnsi="Arial" w:cs="Arial"/>
            <w:sz w:val="24"/>
            <w:szCs w:val="24"/>
          </w:rPr>
          <w:t>on</w:t>
        </w:r>
        <w:r w:rsidR="002B6BC7">
          <w:rPr>
            <w:rFonts w:ascii="Arial" w:eastAsia="Arial" w:hAnsi="Arial" w:cs="Arial"/>
            <w:spacing w:val="4"/>
            <w:sz w:val="24"/>
            <w:szCs w:val="24"/>
          </w:rPr>
          <w:t xml:space="preserve"> </w:t>
        </w:r>
        <w:r w:rsidR="002B6BC7">
          <w:rPr>
            <w:rFonts w:ascii="Arial" w:eastAsia="Arial" w:hAnsi="Arial" w:cs="Arial"/>
            <w:w w:val="103"/>
            <w:sz w:val="24"/>
            <w:szCs w:val="24"/>
          </w:rPr>
          <w:t>sputtering</w:t>
        </w:r>
        <w:r w:rsidR="002B6BC7">
          <w:rPr>
            <w:rFonts w:ascii="Arial" w:eastAsia="Arial" w:hAnsi="Arial" w:cs="Arial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ins w:id="105" w:author="Michael Ferry" w:date="2017-10-02T15:42:00Z">
        <w:r w:rsidR="002B6BC7">
          <w:rPr>
            <w:rFonts w:ascii="Arial" w:eastAsia="Arial" w:hAnsi="Arial" w:cs="Arial"/>
            <w:spacing w:val="23"/>
            <w:sz w:val="24"/>
            <w:szCs w:val="24"/>
          </w:rPr>
          <w:t xml:space="preserve">with the </w:t>
        </w:r>
      </w:ins>
      <w:del w:id="106" w:author="Michael Ferry" w:date="2017-10-02T15:42:00Z">
        <w:r w:rsidDel="002B6BC7">
          <w:rPr>
            <w:rFonts w:ascii="Arial" w:eastAsia="Arial" w:hAnsi="Arial" w:cs="Arial"/>
            <w:sz w:val="24"/>
            <w:szCs w:val="24"/>
          </w:rPr>
          <w:delText>to</w:delText>
        </w:r>
        <w:r w:rsidDel="002B6BC7">
          <w:rPr>
            <w:rFonts w:ascii="Arial" w:eastAsia="Arial" w:hAnsi="Arial" w:cs="Arial"/>
            <w:spacing w:val="23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bulk</w:delText>
        </w:r>
        <w:r w:rsidDel="002B6BC7">
          <w:rPr>
            <w:rFonts w:ascii="Arial" w:eastAsia="Arial" w:hAnsi="Arial" w:cs="Arial"/>
            <w:spacing w:val="50"/>
            <w:sz w:val="24"/>
            <w:szCs w:val="24"/>
          </w:rPr>
          <w:delText xml:space="preserve"> </w:delText>
        </w:r>
      </w:del>
      <w:ins w:id="107" w:author="Michael Ferry" w:date="2017-10-02T15:42:00Z">
        <w:r w:rsidR="002B6BC7">
          <w:rPr>
            <w:rFonts w:ascii="Arial" w:eastAsia="Arial" w:hAnsi="Arial" w:cs="Arial"/>
            <w:sz w:val="24"/>
            <w:szCs w:val="24"/>
          </w:rPr>
          <w:t>BMG</w:t>
        </w:r>
        <w:r w:rsidR="002B6BC7">
          <w:rPr>
            <w:rFonts w:ascii="Arial" w:eastAsia="Arial" w:hAnsi="Arial" w:cs="Arial"/>
            <w:spacing w:val="50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samples.</w:t>
      </w:r>
      <w:del w:id="108" w:author="Michael Ferry" w:date="2017-10-02T15:42:00Z">
        <w:r w:rsidDel="002B6BC7">
          <w:rPr>
            <w:rFonts w:ascii="Arial" w:eastAsia="Arial" w:hAnsi="Arial" w:cs="Arial"/>
            <w:spacing w:val="25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92"/>
            <w:sz w:val="24"/>
            <w:szCs w:val="24"/>
          </w:rPr>
          <w:delText>These</w:delText>
        </w:r>
        <w:r w:rsidDel="002B6BC7">
          <w:rPr>
            <w:rFonts w:ascii="Arial" w:eastAsia="Arial" w:hAnsi="Arial" w:cs="Arial"/>
            <w:spacing w:val="20"/>
            <w:w w:val="92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we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2B6BC7">
          <w:rPr>
            <w:rFonts w:ascii="Arial" w:eastAsia="Arial" w:hAnsi="Arial" w:cs="Arial"/>
            <w:sz w:val="24"/>
            <w:szCs w:val="24"/>
          </w:rPr>
          <w:delText>e p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2B6BC7">
          <w:rPr>
            <w:rFonts w:ascii="Arial" w:eastAsia="Arial" w:hAnsi="Arial" w:cs="Arial"/>
            <w:sz w:val="24"/>
            <w:szCs w:val="24"/>
          </w:rPr>
          <w:delText>oduced</w:delText>
        </w:r>
        <w:r w:rsidDel="002B6BC7">
          <w:rPr>
            <w:rFonts w:ascii="Arial" w:eastAsia="Arial" w:hAnsi="Arial" w:cs="Arial"/>
            <w:spacing w:val="1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by</w:delText>
        </w:r>
        <w:r w:rsidDel="002B6BC7">
          <w:rPr>
            <w:rFonts w:ascii="Arial" w:eastAsia="Arial" w:hAnsi="Arial" w:cs="Arial"/>
            <w:spacing w:val="3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DC magnet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2B6BC7">
          <w:rPr>
            <w:rFonts w:ascii="Arial" w:eastAsia="Arial" w:hAnsi="Arial" w:cs="Arial"/>
            <w:sz w:val="24"/>
            <w:szCs w:val="24"/>
          </w:rPr>
          <w:delText>on</w:delText>
        </w:r>
        <w:r w:rsidDel="002B6BC7">
          <w:rPr>
            <w:rFonts w:ascii="Arial" w:eastAsia="Arial" w:hAnsi="Arial" w:cs="Arial"/>
            <w:spacing w:val="4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103"/>
            <w:sz w:val="24"/>
            <w:szCs w:val="24"/>
          </w:rPr>
          <w:delText>sputtering.</w:delText>
        </w:r>
      </w:del>
    </w:p>
    <w:p w14:paraId="1FC3694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6AB665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88220BA" w14:textId="77777777" w:rsidR="00802C95" w:rsidRDefault="00802C95">
      <w:pPr>
        <w:spacing w:before="7" w:after="0" w:line="220" w:lineRule="exact"/>
      </w:pPr>
    </w:p>
    <w:p w14:paraId="532E427B" w14:textId="77777777" w:rsidR="00802C95" w:rsidRDefault="007D5015">
      <w:pPr>
        <w:spacing w:after="0" w:line="240" w:lineRule="auto"/>
        <w:ind w:left="114" w:right="5385"/>
        <w:jc w:val="both"/>
        <w:rPr>
          <w:rFonts w:ascii="Arial" w:eastAsia="Arial" w:hAnsi="Arial" w:cs="Arial"/>
          <w:sz w:val="28"/>
          <w:szCs w:val="28"/>
        </w:rPr>
      </w:pPr>
      <w:commentRangeStart w:id="109"/>
      <w:r>
        <w:rPr>
          <w:rFonts w:ascii="Arial" w:eastAsia="Arial" w:hAnsi="Arial" w:cs="Arial"/>
          <w:b/>
          <w:bCs/>
          <w:sz w:val="28"/>
          <w:szCs w:val="28"/>
        </w:rPr>
        <w:t xml:space="preserve">1.5.1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DC</w:t>
      </w:r>
      <w:r>
        <w:rPr>
          <w:rFonts w:ascii="Arial" w:eastAsia="Arial" w:hAnsi="Arial" w:cs="Arial"/>
          <w:b/>
          <w:bCs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Magnetron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Sputtering</w:t>
      </w:r>
      <w:commentRangeEnd w:id="109"/>
      <w:r w:rsidR="002B6BC7">
        <w:rPr>
          <w:rStyle w:val="CommentReference"/>
        </w:rPr>
        <w:commentReference w:id="109"/>
      </w:r>
    </w:p>
    <w:p w14:paraId="30B94A6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67B2C6" w14:textId="77777777" w:rsidR="00802C95" w:rsidRDefault="00802C95">
      <w:pPr>
        <w:spacing w:before="2" w:after="0" w:line="220" w:lineRule="exact"/>
      </w:pPr>
    </w:p>
    <w:p w14:paraId="5842249A" w14:textId="19EFC000"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in-house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del w:id="110" w:author="Michael Ferry" w:date="2017-10-02T15:43:00Z">
        <w:r w:rsidDel="002B6BC7">
          <w:rPr>
            <w:rFonts w:ascii="Arial" w:eastAsia="Arial" w:hAnsi="Arial" w:cs="Arial"/>
            <w:sz w:val="24"/>
            <w:szCs w:val="24"/>
          </w:rPr>
          <w:delText>ad</w:delText>
        </w:r>
        <w:r w:rsidDel="002B6BC7">
          <w:rPr>
            <w:rFonts w:ascii="Arial" w:eastAsia="Arial" w:hAnsi="Arial" w:cs="Arial"/>
            <w:spacing w:val="5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hoc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DC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facility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>(Figu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85"/>
          <w:sz w:val="24"/>
          <w:szCs w:val="24"/>
        </w:rPr>
        <w:t>e</w:t>
      </w:r>
    </w:p>
    <w:p w14:paraId="7C831D81" w14:textId="7FDED6A4" w:rsidR="00802C95" w:rsidRDefault="007D5015">
      <w:pPr>
        <w:spacing w:before="82" w:after="0" w:line="304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1.9).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maximum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power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"/>
          <w:sz w:val="24"/>
          <w:szCs w:val="24"/>
        </w:rPr>
        <w:t>0</w:t>
      </w:r>
      <w:r>
        <w:rPr>
          <w:rFonts w:ascii="Arial" w:eastAsia="Arial" w:hAnsi="Arial" w:cs="Arial"/>
          <w:i/>
          <w:spacing w:val="14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ultra-high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purity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(99.999%).</w:t>
      </w:r>
      <w:r>
        <w:rPr>
          <w:rFonts w:ascii="Arial" w:eastAsia="Arial" w:hAnsi="Arial" w:cs="Arial"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water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diameter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25.</w:t>
      </w:r>
      <w:r>
        <w:rPr>
          <w:rFonts w:ascii="Arial" w:eastAsia="Arial" w:hAnsi="Arial" w:cs="Arial"/>
          <w:spacing w:val="3"/>
          <w:sz w:val="24"/>
          <w:szCs w:val="24"/>
        </w:rPr>
        <w:t>4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sz w:val="24"/>
          <w:szCs w:val="24"/>
        </w:rPr>
        <w:t>(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).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ins w:id="111" w:author="Michael Ferry" w:date="2017-10-02T15:43:00Z">
        <w:r w:rsidR="002B6BC7">
          <w:rPr>
            <w:rFonts w:ascii="Arial" w:eastAsia="Arial" w:hAnsi="Arial" w:cs="Arial"/>
            <w:spacing w:val="-4"/>
            <w:sz w:val="24"/>
            <w:szCs w:val="24"/>
          </w:rPr>
          <w:t xml:space="preserve">the </w:t>
        </w:r>
      </w:ins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19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8"/>
          <w:sz w:val="24"/>
          <w:szCs w:val="24"/>
        </w:rPr>
        <w:t>8</w:t>
      </w:r>
      <w:r>
        <w:rPr>
          <w:rFonts w:ascii="Arial" w:eastAsia="Arial" w:hAnsi="Arial" w:cs="Arial"/>
          <w:i/>
          <w:spacing w:val="5"/>
          <w:w w:val="88"/>
          <w:sz w:val="24"/>
          <w:szCs w:val="24"/>
        </w:rPr>
        <w:t>c</w:t>
      </w:r>
      <w:r>
        <w:rPr>
          <w:rFonts w:ascii="Arial" w:eastAsia="Arial" w:hAnsi="Arial" w:cs="Arial"/>
          <w:i/>
          <w:spacing w:val="3"/>
          <w:w w:val="88"/>
          <w:sz w:val="24"/>
          <w:szCs w:val="24"/>
        </w:rPr>
        <w:t>m</w:t>
      </w:r>
      <w:r>
        <w:rPr>
          <w:rFonts w:ascii="Arial" w:eastAsia="Arial" w:hAnsi="Arial" w:cs="Arial"/>
          <w:w w:val="88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can </w:t>
      </w:r>
      <w:r>
        <w:rPr>
          <w:rFonts w:ascii="Arial" w:eastAsia="Arial" w:hAnsi="Arial" w:cs="Arial"/>
          <w:w w:val="90"/>
          <w:sz w:val="24"/>
          <w:szCs w:val="24"/>
        </w:rPr>
        <w:t>achieve</w:t>
      </w:r>
      <w:r>
        <w:rPr>
          <w:rFonts w:ascii="Arial" w:eastAsia="Arial" w:hAnsi="Arial" w:cs="Arial"/>
          <w:spacing w:val="3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base</w:t>
      </w:r>
      <w:r>
        <w:rPr>
          <w:rFonts w:ascii="Arial" w:eastAsia="Arial" w:hAnsi="Arial" w:cs="Arial"/>
          <w:spacing w:val="-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essu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</w:t>
      </w:r>
      <w:r>
        <w:rPr>
          <w:rFonts w:ascii="Arial" w:eastAsia="Arial" w:hAnsi="Arial" w:cs="Arial"/>
          <w:spacing w:val="-1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1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2"/>
          <w:w w:val="138"/>
          <w:position w:val="9"/>
          <w:sz w:val="18"/>
          <w:szCs w:val="18"/>
        </w:rPr>
        <w:t>−</w:t>
      </w:r>
      <w:r>
        <w:rPr>
          <w:rFonts w:ascii="Arial" w:eastAsia="Arial" w:hAnsi="Arial" w:cs="Arial"/>
          <w:w w:val="89"/>
          <w:position w:val="9"/>
          <w:sz w:val="18"/>
          <w:szCs w:val="18"/>
        </w:rPr>
        <w:t>3</w:t>
      </w:r>
      <w:r>
        <w:rPr>
          <w:rFonts w:ascii="Arial" w:eastAsia="Arial" w:hAnsi="Arial" w:cs="Arial"/>
          <w:spacing w:val="6"/>
          <w:position w:val="9"/>
          <w:sz w:val="18"/>
          <w:szCs w:val="18"/>
        </w:rPr>
        <w:t xml:space="preserve"> </w:t>
      </w:r>
      <w:commentRangeStart w:id="112"/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commentRangeEnd w:id="112"/>
      <w:r w:rsidR="00C42221">
        <w:rPr>
          <w:rStyle w:val="CommentReference"/>
        </w:rPr>
        <w:commentReference w:id="112"/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has</w:t>
      </w:r>
      <w:r>
        <w:rPr>
          <w:rFonts w:ascii="Arial" w:eastAsia="Arial" w:hAnsi="Arial" w:cs="Arial"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adjustable</w:t>
      </w:r>
      <w:r>
        <w:rPr>
          <w:rFonts w:ascii="Arial" w:eastAsia="Arial" w:hAnsi="Arial" w:cs="Arial"/>
          <w:spacing w:val="2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working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supplied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constant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 xml:space="preserve">has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access</w:t>
      </w:r>
      <w:r>
        <w:rPr>
          <w:rFonts w:ascii="Arial" w:eastAsia="Arial" w:hAnsi="Arial" w:cs="Arial"/>
          <w:spacing w:val="4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ea, allowing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ins w:id="113" w:author="Michael Ferry" w:date="2017-10-02T15:44:00Z">
        <w:r w:rsidR="002B6BC7">
          <w:rPr>
            <w:rFonts w:ascii="Arial" w:eastAsia="Arial" w:hAnsi="Arial" w:cs="Arial"/>
            <w:w w:val="101"/>
            <w:sz w:val="24"/>
            <w:szCs w:val="24"/>
          </w:rPr>
          <w:t>simultaneous</w:t>
        </w:r>
        <w:r w:rsidR="002B6BC7">
          <w:rPr>
            <w:rFonts w:ascii="Arial" w:eastAsia="Arial" w:hAnsi="Arial" w:cs="Arial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batch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ocessing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multiple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del w:id="114" w:author="Michael Ferry" w:date="2017-10-02T15:44:00Z">
        <w:r w:rsidDel="002B6BC7">
          <w:rPr>
            <w:rFonts w:ascii="Arial" w:eastAsia="Arial" w:hAnsi="Arial" w:cs="Arial"/>
            <w:spacing w:val="-4"/>
            <w:w w:val="9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101"/>
            <w:sz w:val="24"/>
            <w:szCs w:val="24"/>
          </w:rPr>
          <w:delText>simultaneousl</w:delText>
        </w:r>
        <w:r w:rsidDel="002B6BC7">
          <w:rPr>
            <w:rFonts w:ascii="Arial" w:eastAsia="Arial" w:hAnsi="Arial" w:cs="Arial"/>
            <w:spacing w:val="-27"/>
            <w:w w:val="110"/>
            <w:sz w:val="24"/>
            <w:szCs w:val="24"/>
          </w:rPr>
          <w:delText>y</w:delText>
        </w:r>
      </w:del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4D0FDDD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4BE643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718378D" w14:textId="77777777" w:rsidR="00802C95" w:rsidRDefault="00802C95">
      <w:pPr>
        <w:spacing w:before="3" w:after="0" w:line="200" w:lineRule="exact"/>
        <w:rPr>
          <w:sz w:val="20"/>
          <w:szCs w:val="20"/>
        </w:rPr>
      </w:pPr>
    </w:p>
    <w:p w14:paraId="0717E97A" w14:textId="77777777" w:rsidR="00802C95" w:rsidRDefault="007D5015">
      <w:pPr>
        <w:spacing w:after="0" w:line="240" w:lineRule="auto"/>
        <w:ind w:left="114" w:right="621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1.5.2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Deposition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of</w:t>
      </w:r>
      <w:r>
        <w:rPr>
          <w:rFonts w:ascii="Arial" w:eastAsia="Arial" w:hAnsi="Arial" w:cs="Arial"/>
          <w:b/>
          <w:bCs/>
          <w:spacing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Films</w:t>
      </w:r>
    </w:p>
    <w:p w14:paraId="3B64AB3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00911CF" w14:textId="77777777" w:rsidR="00802C95" w:rsidRDefault="00802C95">
      <w:pPr>
        <w:spacing w:before="2" w:after="0" w:line="220" w:lineRule="exact"/>
      </w:pPr>
    </w:p>
    <w:p w14:paraId="16FCE7DA" w14:textId="295E9B4B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efully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fixed in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ensu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</w:t>
      </w:r>
      <w:r>
        <w:rPr>
          <w:rFonts w:ascii="Arial" w:eastAsia="Arial" w:hAnsi="Arial" w:cs="Arial"/>
          <w:spacing w:val="-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coincident,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level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contact with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copper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position</w:t>
      </w:r>
      <w:ins w:id="115" w:author="Michael Ferry" w:date="2017-10-02T15:44:00Z">
        <w:r w:rsidR="002B6BC7">
          <w:rPr>
            <w:rFonts w:ascii="Arial" w:eastAsia="Arial" w:hAnsi="Arial" w:cs="Arial"/>
            <w:sz w:val="24"/>
            <w:szCs w:val="24"/>
          </w:rPr>
          <w:t>ed</w:t>
        </w:r>
      </w:ins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ectly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chambe</w:t>
      </w:r>
      <w:r>
        <w:rPr>
          <w:rFonts w:ascii="Arial" w:eastAsia="Arial" w:hAnsi="Arial" w:cs="Arial"/>
          <w:spacing w:val="-17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,</w:t>
      </w:r>
      <w:r>
        <w:rPr>
          <w:rFonts w:ascii="Arial" w:eastAsia="Arial" w:hAnsi="Arial" w:cs="Arial"/>
          <w:spacing w:val="-2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shield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positioned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substrates,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chamber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sealed.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fully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evacuated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base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limits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pump.</w:t>
      </w:r>
    </w:p>
    <w:p w14:paraId="7F574BC4" w14:textId="77777777" w:rsidR="00802C95" w:rsidRDefault="00802C95">
      <w:pPr>
        <w:spacing w:before="2" w:after="0" w:line="180" w:lineRule="exact"/>
        <w:rPr>
          <w:sz w:val="18"/>
          <w:szCs w:val="18"/>
        </w:rPr>
      </w:pPr>
    </w:p>
    <w:p w14:paraId="53029989" w14:textId="2B5AB645" w:rsidR="00802C95" w:rsidRDefault="007D5015">
      <w:pPr>
        <w:spacing w:after="0" w:line="311" w:lineRule="auto"/>
        <w:ind w:left="114" w:right="5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ins w:id="116" w:author="Michael Ferry" w:date="2017-10-02T15:45:00Z">
        <w:r w:rsidR="002B6BC7">
          <w:rPr>
            <w:rFonts w:ascii="Arial" w:eastAsia="Arial" w:hAnsi="Arial" w:cs="Arial"/>
            <w:spacing w:val="53"/>
            <w:sz w:val="24"/>
            <w:szCs w:val="24"/>
          </w:rPr>
          <w:t xml:space="preserve">each </w:t>
        </w:r>
      </w:ins>
      <w:r>
        <w:rPr>
          <w:rFonts w:ascii="Arial" w:eastAsia="Arial" w:hAnsi="Arial" w:cs="Arial"/>
          <w:sz w:val="24"/>
          <w:szCs w:val="24"/>
        </w:rPr>
        <w:t>deposition</w:t>
      </w:r>
      <w:del w:id="117" w:author="Michael Ferry" w:date="2017-10-02T15:45:00Z">
        <w:r w:rsidDel="002B6BC7">
          <w:rPr>
            <w:rFonts w:ascii="Arial" w:eastAsia="Arial" w:hAnsi="Arial" w:cs="Arial"/>
            <w:sz w:val="24"/>
            <w:szCs w:val="24"/>
          </w:rPr>
          <w:delText>s</w:delText>
        </w:r>
      </w:del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chamber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backfilled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 </w:t>
      </w:r>
      <w:r>
        <w:rPr>
          <w:rFonts w:ascii="Arial" w:eastAsia="Arial" w:hAnsi="Arial" w:cs="Arial"/>
          <w:spacing w:val="7"/>
          <w:w w:val="87"/>
          <w:sz w:val="24"/>
          <w:szCs w:val="24"/>
        </w:rPr>
        <w:t>1</w:t>
      </w:r>
      <w:r>
        <w:rPr>
          <w:rFonts w:ascii="Arial" w:eastAsia="Arial" w:hAnsi="Arial" w:cs="Arial"/>
          <w:i/>
          <w:spacing w:val="9"/>
          <w:w w:val="87"/>
          <w:sz w:val="24"/>
          <w:szCs w:val="24"/>
        </w:rPr>
        <w:t>P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a </w:t>
      </w:r>
      <w:r>
        <w:rPr>
          <w:rFonts w:ascii="Arial" w:eastAsia="Arial" w:hAnsi="Arial" w:cs="Arial"/>
          <w:i/>
          <w:spacing w:val="12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coincident Ar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3.01</w:t>
      </w:r>
      <w:r>
        <w:rPr>
          <w:rFonts w:ascii="Arial" w:eastAsia="Arial" w:hAnsi="Arial" w:cs="Arial"/>
          <w:spacing w:val="-2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SCCM.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</w:t>
      </w:r>
      <w:r>
        <w:rPr>
          <w:rFonts w:ascii="Arial" w:eastAsia="Arial" w:hAnsi="Arial" w:cs="Arial"/>
          <w:spacing w:val="1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power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1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>5</w:t>
      </w:r>
      <w:r>
        <w:rPr>
          <w:rFonts w:ascii="Arial" w:eastAsia="Arial" w:hAnsi="Arial" w:cs="Arial"/>
          <w:i/>
          <w:spacing w:val="13"/>
          <w:w w:val="93"/>
          <w:sz w:val="24"/>
          <w:szCs w:val="24"/>
        </w:rPr>
        <w:t>W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typical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</w:p>
    <w:p w14:paraId="25C8F603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29929161" w14:textId="77777777" w:rsidR="00802C95" w:rsidRDefault="00802C95">
      <w:pPr>
        <w:spacing w:before="3" w:after="0" w:line="120" w:lineRule="exact"/>
        <w:rPr>
          <w:sz w:val="12"/>
          <w:szCs w:val="12"/>
        </w:rPr>
      </w:pPr>
    </w:p>
    <w:p w14:paraId="76E00A3B" w14:textId="77777777" w:rsidR="00802C95" w:rsidRDefault="00CA6E64">
      <w:pPr>
        <w:spacing w:after="0" w:line="240" w:lineRule="auto"/>
        <w:ind w:left="13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143DB429" wp14:editId="1E3548A9">
            <wp:extent cx="4618990" cy="3068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9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6B07" w14:textId="77777777" w:rsidR="00802C95" w:rsidRDefault="00802C95">
      <w:pPr>
        <w:spacing w:before="6" w:after="0" w:line="120" w:lineRule="exact"/>
        <w:rPr>
          <w:sz w:val="12"/>
          <w:szCs w:val="12"/>
        </w:rPr>
      </w:pPr>
    </w:p>
    <w:p w14:paraId="6117AD1B" w14:textId="77777777" w:rsidR="00802C95" w:rsidRDefault="007D5015">
      <w:pPr>
        <w:spacing w:before="18" w:after="0" w:line="240" w:lineRule="auto"/>
        <w:ind w:left="821" w:right="801"/>
        <w:jc w:val="center"/>
        <w:rPr>
          <w:rFonts w:ascii="Arial" w:eastAsia="Arial" w:hAnsi="Arial" w:cs="Arial"/>
          <w:sz w:val="24"/>
          <w:szCs w:val="24"/>
        </w:rPr>
      </w:pPr>
      <w:commentRangeStart w:id="118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118"/>
      <w:r w:rsidR="002B6BC7">
        <w:rPr>
          <w:rStyle w:val="CommentReference"/>
        </w:rPr>
        <w:commentReference w:id="118"/>
      </w:r>
      <w:r>
        <w:rPr>
          <w:rFonts w:ascii="Arial" w:eastAsia="Arial" w:hAnsi="Arial" w:cs="Arial"/>
          <w:w w:val="89"/>
          <w:sz w:val="24"/>
          <w:szCs w:val="24"/>
        </w:rPr>
        <w:t>1.9: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house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DC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facilit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19"/>
          <w:sz w:val="24"/>
          <w:szCs w:val="24"/>
        </w:rPr>
        <w:t>[</w:t>
      </w:r>
      <w:r>
        <w:rPr>
          <w:rFonts w:ascii="Arial" w:eastAsia="Arial" w:hAnsi="Arial" w:cs="Arial"/>
          <w:w w:val="89"/>
          <w:sz w:val="24"/>
          <w:szCs w:val="24"/>
        </w:rPr>
        <w:t>21</w:t>
      </w:r>
      <w:r>
        <w:rPr>
          <w:rFonts w:ascii="Arial" w:eastAsia="Arial" w:hAnsi="Arial" w:cs="Arial"/>
          <w:w w:val="104"/>
          <w:sz w:val="24"/>
          <w:szCs w:val="24"/>
        </w:rPr>
        <w:t>].</w:t>
      </w:r>
    </w:p>
    <w:p w14:paraId="6458BC2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B37DC3F" w14:textId="77777777" w:rsidR="00802C95" w:rsidRDefault="00802C95">
      <w:pPr>
        <w:spacing w:before="19" w:after="0" w:line="220" w:lineRule="exact"/>
      </w:pPr>
    </w:p>
    <w:p w14:paraId="690924D1" w14:textId="77777777" w:rsidR="00802C95" w:rsidRDefault="007D5015">
      <w:pPr>
        <w:spacing w:after="0" w:line="307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285</w:t>
      </w:r>
      <w:r>
        <w:rPr>
          <w:rFonts w:ascii="Arial" w:eastAsia="Arial" w:hAnsi="Arial" w:cs="Arial"/>
          <w:spacing w:val="-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7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32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i/>
          <w:spacing w:val="1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1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nominally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uncooled,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its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rise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monito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k-type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thermocouple.</w:t>
      </w:r>
    </w:p>
    <w:p w14:paraId="1ED64E27" w14:textId="77777777" w:rsidR="00802C95" w:rsidRDefault="00802C95">
      <w:pPr>
        <w:spacing w:before="7" w:after="0" w:line="180" w:lineRule="exact"/>
        <w:rPr>
          <w:sz w:val="18"/>
          <w:szCs w:val="18"/>
        </w:rPr>
      </w:pPr>
    </w:p>
    <w:p w14:paraId="1E80FB0C" w14:textId="34E9A029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begin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contamination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esh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e-sputter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minutes,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minute. 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During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stage</w:t>
      </w:r>
      <w:ins w:id="119" w:author="Michael Ferry" w:date="2017-10-02T15:46:00Z">
        <w:r w:rsidR="002B6BC7">
          <w:rPr>
            <w:rFonts w:ascii="Arial" w:eastAsia="Arial" w:hAnsi="Arial" w:cs="Arial"/>
            <w:sz w:val="24"/>
            <w:szCs w:val="24"/>
          </w:rPr>
          <w:t>,</w:t>
        </w:r>
      </w:ins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</w:t>
      </w:r>
      <w:ins w:id="120" w:author="Michael Ferry" w:date="2017-10-02T15:46:00Z">
        <w:r w:rsidR="002B6BC7">
          <w:rPr>
            <w:rFonts w:ascii="Arial" w:eastAsia="Arial" w:hAnsi="Arial" w:cs="Arial"/>
            <w:sz w:val="24"/>
            <w:szCs w:val="24"/>
          </w:rPr>
          <w:t>ed</w:t>
        </w:r>
      </w:ins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shield </w:t>
      </w:r>
      <w:r>
        <w:rPr>
          <w:rFonts w:ascii="Arial" w:eastAsia="Arial" w:hAnsi="Arial" w:cs="Arial"/>
          <w:sz w:val="24"/>
          <w:szCs w:val="24"/>
        </w:rPr>
        <w:t>positioned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event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deposition. 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shield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emoved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begin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35 </w:t>
      </w:r>
      <w:r>
        <w:rPr>
          <w:rFonts w:ascii="Arial" w:eastAsia="Arial" w:hAnsi="Arial" w:cs="Arial"/>
          <w:sz w:val="24"/>
          <w:szCs w:val="24"/>
        </w:rPr>
        <w:t>minutes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unless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otherwise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noted,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see</w:t>
      </w:r>
      <w:r>
        <w:rPr>
          <w:rFonts w:ascii="Arial" w:eastAsia="Arial" w:hAnsi="Arial" w:cs="Arial"/>
          <w:spacing w:val="3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1.1.</w:t>
      </w:r>
    </w:p>
    <w:p w14:paraId="552BBCC5" w14:textId="77777777" w:rsidR="00802C95" w:rsidRDefault="00802C95">
      <w:pPr>
        <w:spacing w:before="2" w:after="0" w:line="190" w:lineRule="exact"/>
        <w:rPr>
          <w:sz w:val="19"/>
          <w:szCs w:val="19"/>
        </w:rPr>
      </w:pPr>
    </w:p>
    <w:p w14:paraId="09F5C15D" w14:textId="77777777" w:rsidR="00802C95" w:rsidRDefault="007D5015">
      <w:pPr>
        <w:spacing w:after="0" w:line="240" w:lineRule="auto"/>
        <w:ind w:left="2666" w:right="264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1.1: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Nominal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parameters.</w:t>
      </w:r>
    </w:p>
    <w:p w14:paraId="3407C090" w14:textId="77777777" w:rsidR="00802C95" w:rsidRDefault="00802C95">
      <w:pPr>
        <w:spacing w:before="19" w:after="0" w:line="260" w:lineRule="exact"/>
        <w:rPr>
          <w:sz w:val="26"/>
          <w:szCs w:val="26"/>
        </w:rPr>
      </w:pPr>
    </w:p>
    <w:p w14:paraId="28731B7F" w14:textId="77777777" w:rsidR="00802C95" w:rsidRDefault="00CA6E64">
      <w:pPr>
        <w:spacing w:before="18" w:after="0" w:line="240" w:lineRule="auto"/>
        <w:ind w:left="3667" w:right="3707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60" behindDoc="1" locked="0" layoutInCell="1" allowOverlap="1" wp14:anchorId="7D3144F9" wp14:editId="662FEC88">
                <wp:simplePos x="0" y="0"/>
                <wp:positionH relativeFrom="page">
                  <wp:posOffset>2404110</wp:posOffset>
                </wp:positionH>
                <wp:positionV relativeFrom="paragraph">
                  <wp:posOffset>-22225</wp:posOffset>
                </wp:positionV>
                <wp:extent cx="2713990" cy="1270"/>
                <wp:effectExtent l="13335" t="6350" r="6350" b="11430"/>
                <wp:wrapNone/>
                <wp:docPr id="1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3990" cy="1270"/>
                          <a:chOff x="3786" y="-35"/>
                          <a:chExt cx="4274" cy="2"/>
                        </a:xfrm>
                      </wpg:grpSpPr>
                      <wps:wsp>
                        <wps:cNvPr id="19" name="Freeform 10"/>
                        <wps:cNvSpPr>
                          <a:spLocks/>
                        </wps:cNvSpPr>
                        <wps:spPr bwMode="auto">
                          <a:xfrm>
                            <a:off x="3786" y="-35"/>
                            <a:ext cx="4274" cy="2"/>
                          </a:xfrm>
                          <a:custGeom>
                            <a:avLst/>
                            <a:gdLst>
                              <a:gd name="T0" fmla="+- 0 3786 3786"/>
                              <a:gd name="T1" fmla="*/ T0 w 4274"/>
                              <a:gd name="T2" fmla="+- 0 8060 3786"/>
                              <a:gd name="T3" fmla="*/ T2 w 427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274">
                                <a:moveTo>
                                  <a:pt x="0" y="0"/>
                                </a:moveTo>
                                <a:lnTo>
                                  <a:pt x="4274" y="0"/>
                                </a:lnTo>
                              </a:path>
                            </a:pathLst>
                          </a:custGeom>
                          <a:noFill/>
                          <a:ln w="1188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2CC973" id="Group 9" o:spid="_x0000_s1026" style="position:absolute;margin-left:189.3pt;margin-top:-1.75pt;width:213.7pt;height:.1pt;z-index:-2820;mso-position-horizontal-relative:page" coordorigin="3786,-35" coordsize="427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">
                <v:shape id="Freeform 10" o:spid="_x0000_s1027" style="position:absolute;left:3786;top:-35;width:4274;height:2;visibility:visible;mso-wrap-style:square;v-text-anchor:top" coordsize="427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7l+8EA&#10;AADbAAAADwAAAGRycy9kb3ducmV2LnhtbERPyW7CMBC9V+IfrEHqrTjlUDUBgygKDfTGcuE2iock&#10;Ih5Hscny93UlpN7m6a2zXA+mFh21rrKs4H0WgSDOra64UHA5794+QTiPrLG2TApGcrBeTV6WmGjb&#10;85G6ky9ECGGXoILS+yaR0uUlGXQz2xAH7mZbgz7AtpC6xT6Em1rOo+hDGqw4NJTY0Lak/H56GAXp&#10;puIr7y/0nWVxnB7i8fz1Myr1Oh02CxCeBv8vfrr3OsyP4e+XcIB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/O5fvBAAAA2wAAAA8AAAAAAAAAAAAAAAAAmAIAAGRycy9kb3du&#10;cmV2LnhtbFBLBQYAAAAABAAEAPUAAACGAwAAAAA=&#10;" path="m,l4274,e" filled="f" strokeweight=".33019mm">
                  <v:path arrowok="t" o:connecttype="custom" o:connectlocs="0,0;4274,0" o:connectangles="0,0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  <w:sz w:val="24"/>
          <w:szCs w:val="24"/>
        </w:rPr>
        <w:t>Deposition</w:t>
      </w:r>
      <w:r w:rsidR="007D5015"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03"/>
          <w:sz w:val="24"/>
          <w:szCs w:val="24"/>
        </w:rPr>
        <w:t>Conditions</w:t>
      </w:r>
    </w:p>
    <w:p w14:paraId="62F2A00A" w14:textId="77777777" w:rsidR="00802C95" w:rsidRDefault="00802C95">
      <w:pPr>
        <w:spacing w:before="3" w:after="0" w:line="130" w:lineRule="exact"/>
        <w:rPr>
          <w:sz w:val="13"/>
          <w:szCs w:val="13"/>
        </w:rPr>
      </w:pPr>
    </w:p>
    <w:p w14:paraId="10F295B9" w14:textId="77777777" w:rsidR="00802C95" w:rsidRDefault="00CA6E64">
      <w:pPr>
        <w:tabs>
          <w:tab w:val="left" w:pos="5720"/>
        </w:tabs>
        <w:spacing w:after="0" w:line="245" w:lineRule="auto"/>
        <w:ind w:left="2885" w:right="2895"/>
        <w:rPr>
          <w:rFonts w:ascii="Arial" w:eastAsia="Arial" w:hAnsi="Arial" w:cs="Arial"/>
          <w:sz w:val="24"/>
          <w:szCs w:val="24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61" behindDoc="1" locked="0" layoutInCell="1" allowOverlap="1" wp14:anchorId="579202C8" wp14:editId="1781A9A5">
                <wp:simplePos x="0" y="0"/>
                <wp:positionH relativeFrom="page">
                  <wp:posOffset>2404110</wp:posOffset>
                </wp:positionH>
                <wp:positionV relativeFrom="paragraph">
                  <wp:posOffset>-31750</wp:posOffset>
                </wp:positionV>
                <wp:extent cx="2713990" cy="1270"/>
                <wp:effectExtent l="13335" t="6350" r="6350" b="11430"/>
                <wp:wrapNone/>
                <wp:docPr id="16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3990" cy="1270"/>
                          <a:chOff x="3786" y="-50"/>
                          <a:chExt cx="4274" cy="2"/>
                        </a:xfrm>
                      </wpg:grpSpPr>
                      <wps:wsp>
                        <wps:cNvPr id="17" name="Freeform 8"/>
                        <wps:cNvSpPr>
                          <a:spLocks/>
                        </wps:cNvSpPr>
                        <wps:spPr bwMode="auto">
                          <a:xfrm>
                            <a:off x="3786" y="-50"/>
                            <a:ext cx="4274" cy="2"/>
                          </a:xfrm>
                          <a:custGeom>
                            <a:avLst/>
                            <a:gdLst>
                              <a:gd name="T0" fmla="+- 0 3786 3786"/>
                              <a:gd name="T1" fmla="*/ T0 w 4274"/>
                              <a:gd name="T2" fmla="+- 0 8060 3786"/>
                              <a:gd name="T3" fmla="*/ T2 w 427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274">
                                <a:moveTo>
                                  <a:pt x="0" y="0"/>
                                </a:moveTo>
                                <a:lnTo>
                                  <a:pt x="4274" y="0"/>
                                </a:lnTo>
                              </a:path>
                            </a:pathLst>
                          </a:custGeom>
                          <a:noFill/>
                          <a:ln w="743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1FCAF" id="Group 7" o:spid="_x0000_s1026" style="position:absolute;margin-left:189.3pt;margin-top:-2.5pt;width:213.7pt;height:.1pt;z-index:-2819;mso-position-horizontal-relative:page" coordorigin="3786,-50" coordsize="427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">
                <v:shape id="Freeform 8" o:spid="_x0000_s1027" style="position:absolute;left:3786;top:-50;width:4274;height:2;visibility:visible;mso-wrap-style:square;v-text-anchor:top" coordsize="427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IUc8MA&#10;AADbAAAADwAAAGRycy9kb3ducmV2LnhtbERPQWrDMBC8B/oHsYXeErk5NMGNbIpDTA/poWmh18Xa&#10;WqbWyrHUxPbro0Agl2GX2ZnZ2eSDbcWJet84VvC8SEAQV043XCv4/trN1yB8QNbYOiYFI3nIs4fZ&#10;BlPtzvxJp0OoRTRhn6ICE0KXSukrQxb9wnXEkft1vcUQ176WusdzNLetXCbJi7TYcEww2FFhqPo7&#10;/FsFpfz5OK55X662xXSFYeTJKPX0OLy9ggg0hPvxTf2u4/sruHaJA8js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IUc8MAAADbAAAADwAAAAAAAAAAAAAAAACYAgAAZHJzL2Rv&#10;d25yZXYueG1sUEsFBgAAAAAEAAQA9QAAAIgDAAAAAA==&#10;" path="m,l4274,e" filled="f" strokeweight=".20639mm">
                  <v:path arrowok="t" o:connecttype="custom" o:connectlocs="0,0;4274,0" o:connectangles="0,0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  <w:sz w:val="24"/>
          <w:szCs w:val="24"/>
        </w:rPr>
        <w:t>Power</w:t>
      </w:r>
      <w:r w:rsidR="007D5015">
        <w:rPr>
          <w:rFonts w:ascii="Arial" w:eastAsia="Arial" w:hAnsi="Arial" w:cs="Arial"/>
          <w:sz w:val="24"/>
          <w:szCs w:val="24"/>
        </w:rPr>
        <w:tab/>
        <w:t>1</w:t>
      </w:r>
      <w:r w:rsidR="007D5015">
        <w:rPr>
          <w:rFonts w:ascii="Arial" w:eastAsia="Arial" w:hAnsi="Arial" w:cs="Arial"/>
          <w:spacing w:val="-2"/>
          <w:sz w:val="24"/>
          <w:szCs w:val="24"/>
        </w:rPr>
        <w:t>5</w:t>
      </w:r>
      <w:r w:rsidR="007D5015">
        <w:rPr>
          <w:rFonts w:ascii="Arial" w:eastAsia="Arial" w:hAnsi="Arial" w:cs="Arial"/>
          <w:i/>
          <w:sz w:val="24"/>
          <w:szCs w:val="24"/>
        </w:rPr>
        <w:t xml:space="preserve">W </w:t>
      </w:r>
      <w:r w:rsidR="007D5015">
        <w:rPr>
          <w:rFonts w:ascii="Arial" w:eastAsia="Arial" w:hAnsi="Arial" w:cs="Arial"/>
          <w:spacing w:val="-27"/>
          <w:sz w:val="24"/>
          <w:szCs w:val="24"/>
        </w:rPr>
        <w:t>V</w:t>
      </w:r>
      <w:r w:rsidR="007D5015">
        <w:rPr>
          <w:rFonts w:ascii="Arial" w:eastAsia="Arial" w:hAnsi="Arial" w:cs="Arial"/>
          <w:sz w:val="24"/>
          <w:szCs w:val="24"/>
        </w:rPr>
        <w:t>oltage</w:t>
      </w:r>
      <w:r w:rsidR="007D5015">
        <w:rPr>
          <w:rFonts w:ascii="Arial" w:eastAsia="Arial" w:hAnsi="Arial" w:cs="Arial"/>
          <w:sz w:val="24"/>
          <w:szCs w:val="24"/>
        </w:rPr>
        <w:tab/>
      </w:r>
      <w:r w:rsidR="007D5015">
        <w:rPr>
          <w:rFonts w:ascii="Arial" w:eastAsia="Arial" w:hAnsi="Arial" w:cs="Arial"/>
          <w:w w:val="89"/>
          <w:sz w:val="24"/>
          <w:szCs w:val="24"/>
        </w:rPr>
        <w:t>285</w:t>
      </w:r>
      <w:r w:rsidR="007D5015"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i/>
          <w:w w:val="132"/>
          <w:sz w:val="25"/>
          <w:szCs w:val="25"/>
        </w:rPr>
        <w:t>−</w:t>
      </w:r>
      <w:r w:rsidR="007D5015"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32</w:t>
      </w:r>
      <w:r w:rsidR="007D5015">
        <w:rPr>
          <w:rFonts w:ascii="Arial" w:eastAsia="Arial" w:hAnsi="Arial" w:cs="Arial"/>
          <w:spacing w:val="1"/>
          <w:sz w:val="24"/>
          <w:szCs w:val="24"/>
        </w:rPr>
        <w:t>5</w:t>
      </w:r>
      <w:r w:rsidR="007D5015">
        <w:rPr>
          <w:rFonts w:ascii="Arial" w:eastAsia="Arial" w:hAnsi="Arial" w:cs="Arial"/>
          <w:i/>
          <w:sz w:val="24"/>
          <w:szCs w:val="24"/>
        </w:rPr>
        <w:t xml:space="preserve">V </w:t>
      </w:r>
      <w:r w:rsidR="007D5015">
        <w:rPr>
          <w:rFonts w:ascii="Arial" w:eastAsia="Arial" w:hAnsi="Arial" w:cs="Arial"/>
          <w:w w:val="88"/>
          <w:sz w:val="24"/>
          <w:szCs w:val="24"/>
        </w:rPr>
        <w:t>Base</w:t>
      </w:r>
      <w:r w:rsidR="007D5015"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p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essu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</w:t>
      </w:r>
      <w:r w:rsidR="007D5015">
        <w:rPr>
          <w:rFonts w:ascii="Arial" w:eastAsia="Arial" w:hAnsi="Arial" w:cs="Arial"/>
          <w:sz w:val="24"/>
          <w:szCs w:val="24"/>
        </w:rPr>
        <w:tab/>
      </w:r>
      <w:r w:rsidR="007D5015">
        <w:rPr>
          <w:rFonts w:ascii="Arial" w:eastAsia="Arial" w:hAnsi="Arial" w:cs="Arial"/>
          <w:spacing w:val="8"/>
          <w:w w:val="89"/>
          <w:sz w:val="24"/>
          <w:szCs w:val="24"/>
        </w:rPr>
        <w:t>1</w:t>
      </w:r>
      <w:r w:rsidR="007D5015">
        <w:rPr>
          <w:rFonts w:ascii="Arial" w:eastAsia="Arial" w:hAnsi="Arial" w:cs="Arial"/>
          <w:i/>
          <w:spacing w:val="10"/>
          <w:w w:val="91"/>
          <w:sz w:val="24"/>
          <w:szCs w:val="24"/>
        </w:rPr>
        <w:t>P</w:t>
      </w:r>
      <w:r w:rsidR="007D5015">
        <w:rPr>
          <w:rFonts w:ascii="Arial" w:eastAsia="Arial" w:hAnsi="Arial" w:cs="Arial"/>
          <w:i/>
          <w:w w:val="79"/>
          <w:sz w:val="24"/>
          <w:szCs w:val="24"/>
        </w:rPr>
        <w:t>a</w:t>
      </w:r>
    </w:p>
    <w:p w14:paraId="456697DF" w14:textId="77777777" w:rsidR="00802C95" w:rsidRDefault="007D5015">
      <w:pPr>
        <w:tabs>
          <w:tab w:val="left" w:pos="5720"/>
        </w:tabs>
        <w:spacing w:before="1" w:after="0" w:line="288" w:lineRule="exact"/>
        <w:ind w:left="2885" w:right="2906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flow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 xml:space="preserve">3.01 </w:t>
      </w:r>
      <w:r>
        <w:rPr>
          <w:rFonts w:ascii="Arial" w:eastAsia="Arial" w:hAnsi="Arial" w:cs="Arial"/>
          <w:sz w:val="24"/>
          <w:szCs w:val="24"/>
        </w:rPr>
        <w:t xml:space="preserve">SCCM </w:t>
      </w:r>
      <w:r>
        <w:rPr>
          <w:rFonts w:ascii="Arial" w:eastAsia="Arial" w:hAnsi="Arial" w:cs="Arial"/>
          <w:w w:val="96"/>
          <w:sz w:val="24"/>
          <w:szCs w:val="24"/>
        </w:rPr>
        <w:t>Substrate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</w:p>
    <w:p w14:paraId="0BDD32A9" w14:textId="77777777" w:rsidR="00802C95" w:rsidRDefault="00CA6E64">
      <w:pPr>
        <w:tabs>
          <w:tab w:val="left" w:pos="5720"/>
        </w:tabs>
        <w:spacing w:before="6" w:after="0" w:line="251" w:lineRule="auto"/>
        <w:ind w:left="2885" w:right="2923"/>
        <w:rPr>
          <w:rFonts w:ascii="Arial" w:eastAsia="Arial" w:hAnsi="Arial" w:cs="Arial"/>
          <w:sz w:val="24"/>
          <w:szCs w:val="24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62" behindDoc="1" locked="0" layoutInCell="1" allowOverlap="1" wp14:anchorId="6455E380" wp14:editId="4E05870E">
                <wp:simplePos x="0" y="0"/>
                <wp:positionH relativeFrom="page">
                  <wp:posOffset>2404110</wp:posOffset>
                </wp:positionH>
                <wp:positionV relativeFrom="paragraph">
                  <wp:posOffset>600710</wp:posOffset>
                </wp:positionV>
                <wp:extent cx="2713990" cy="1270"/>
                <wp:effectExtent l="13335" t="10160" r="6350" b="7620"/>
                <wp:wrapNone/>
                <wp:docPr id="1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3990" cy="1270"/>
                          <a:chOff x="3786" y="946"/>
                          <a:chExt cx="4274" cy="2"/>
                        </a:xfrm>
                      </wpg:grpSpPr>
                      <wps:wsp>
                        <wps:cNvPr id="15" name="Freeform 6"/>
                        <wps:cNvSpPr>
                          <a:spLocks/>
                        </wps:cNvSpPr>
                        <wps:spPr bwMode="auto">
                          <a:xfrm>
                            <a:off x="3786" y="946"/>
                            <a:ext cx="4274" cy="2"/>
                          </a:xfrm>
                          <a:custGeom>
                            <a:avLst/>
                            <a:gdLst>
                              <a:gd name="T0" fmla="+- 0 3786 3786"/>
                              <a:gd name="T1" fmla="*/ T0 w 4274"/>
                              <a:gd name="T2" fmla="+- 0 8060 3786"/>
                              <a:gd name="T3" fmla="*/ T2 w 427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4274">
                                <a:moveTo>
                                  <a:pt x="0" y="0"/>
                                </a:moveTo>
                                <a:lnTo>
                                  <a:pt x="4274" y="0"/>
                                </a:lnTo>
                              </a:path>
                            </a:pathLst>
                          </a:custGeom>
                          <a:noFill/>
                          <a:ln w="1188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B030F" id="Group 5" o:spid="_x0000_s1026" style="position:absolute;margin-left:189.3pt;margin-top:47.3pt;width:213.7pt;height:.1pt;z-index:-2818;mso-position-horizontal-relative:page" coordorigin="3786,946" coordsize="427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">
                <v:shape id="Freeform 6" o:spid="_x0000_s1027" style="position:absolute;left:3786;top:946;width:4274;height:2;visibility:visible;mso-wrap-style:square;v-text-anchor:top" coordsize="427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Pv/sAA&#10;AADbAAAADwAAAGRycy9kb3ducmV2LnhtbERPS4vCMBC+L/gfwgh7W1MFF1uNoqLr4+bj4m1oxrbY&#10;TEoTtf33G0HwNh/fcyazxpTiQbUrLCvo9yIQxKnVBWcKzqf1zwiE88gaS8ukoCUHs2nna4KJtk8+&#10;0OPoMxFC2CWoIPe+SqR0aU4GXc9WxIG72tqgD7DOpK7xGcJNKQdR9CsNFhwacqxomVN6O96NgtW8&#10;4Atvz/S32cTxahe3p8W+Veq728zHIDw1/iN+u7c6zB/C65dwgJ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oPv/sAAAADbAAAADwAAAAAAAAAAAAAAAACYAgAAZHJzL2Rvd25y&#10;ZXYueG1sUEsFBgAAAAAEAAQA9QAAAIUDAAAAAA==&#10;" path="m,l4274,e" filled="f" strokeweight=".33019mm">
                  <v:path arrowok="t" o:connecttype="custom" o:connectlocs="0,0;4274,0" o:connectangles="0,0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  <w:sz w:val="24"/>
          <w:szCs w:val="24"/>
        </w:rPr>
        <w:t>P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e-sputter</w:t>
      </w:r>
      <w:r w:rsidR="007D5015"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(f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esh</w:t>
      </w:r>
      <w:r w:rsidR="007D5015"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ta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get)</w:t>
      </w:r>
      <w:r w:rsidR="007D5015">
        <w:rPr>
          <w:rFonts w:ascii="Arial" w:eastAsia="Arial" w:hAnsi="Arial" w:cs="Arial"/>
          <w:sz w:val="24"/>
          <w:szCs w:val="24"/>
        </w:rPr>
        <w:tab/>
        <w:t>5</w:t>
      </w:r>
      <w:r w:rsidR="007D5015"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02"/>
          <w:sz w:val="24"/>
          <w:szCs w:val="24"/>
        </w:rPr>
        <w:t xml:space="preserve">minutes </w:t>
      </w:r>
      <w:r w:rsidR="007D5015">
        <w:rPr>
          <w:rFonts w:ascii="Arial" w:eastAsia="Arial" w:hAnsi="Arial" w:cs="Arial"/>
          <w:sz w:val="24"/>
          <w:szCs w:val="24"/>
        </w:rPr>
        <w:t>P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e-sputter</w:t>
      </w:r>
      <w:r w:rsidR="007D5015"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(used</w:t>
      </w:r>
      <w:r w:rsidR="007D5015"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ta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get)</w:t>
      </w:r>
      <w:r w:rsidR="007D5015">
        <w:rPr>
          <w:rFonts w:ascii="Arial" w:eastAsia="Arial" w:hAnsi="Arial" w:cs="Arial"/>
          <w:sz w:val="24"/>
          <w:szCs w:val="24"/>
        </w:rPr>
        <w:tab/>
        <w:t>1</w:t>
      </w:r>
      <w:r w:rsidR="007D5015"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05"/>
          <w:sz w:val="24"/>
          <w:szCs w:val="24"/>
        </w:rPr>
        <w:t xml:space="preserve">minute </w:t>
      </w:r>
      <w:r w:rsidR="007D5015">
        <w:rPr>
          <w:rFonts w:ascii="Arial" w:eastAsia="Arial" w:hAnsi="Arial" w:cs="Arial"/>
          <w:sz w:val="24"/>
          <w:szCs w:val="24"/>
        </w:rPr>
        <w:t>Deposition</w:t>
      </w:r>
      <w:r w:rsidR="007D5015"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time</w:t>
      </w:r>
      <w:r w:rsidR="007D5015">
        <w:rPr>
          <w:rFonts w:ascii="Arial" w:eastAsia="Arial" w:hAnsi="Arial" w:cs="Arial"/>
          <w:spacing w:val="-4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ab/>
      </w:r>
      <w:r w:rsidR="007D5015">
        <w:rPr>
          <w:rFonts w:ascii="Arial" w:eastAsia="Arial" w:hAnsi="Arial" w:cs="Arial"/>
          <w:w w:val="89"/>
          <w:sz w:val="24"/>
          <w:szCs w:val="24"/>
        </w:rPr>
        <w:t xml:space="preserve">35 </w:t>
      </w:r>
      <w:r w:rsidR="007D5015">
        <w:rPr>
          <w:rFonts w:ascii="Arial" w:eastAsia="Arial" w:hAnsi="Arial" w:cs="Arial"/>
          <w:w w:val="102"/>
          <w:sz w:val="24"/>
          <w:szCs w:val="24"/>
        </w:rPr>
        <w:t>minutes</w:t>
      </w:r>
    </w:p>
    <w:p w14:paraId="3FED3F68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0BA65399" w14:textId="77777777" w:rsidR="00802C95" w:rsidRDefault="007D5015">
      <w:pPr>
        <w:spacing w:before="53" w:after="0" w:line="240" w:lineRule="auto"/>
        <w:ind w:left="114" w:right="5607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lastRenderedPageBreak/>
        <w:t xml:space="preserve">1.6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5"/>
          <w:sz w:val="34"/>
          <w:szCs w:val="34"/>
        </w:rPr>
        <w:t>Examined</w:t>
      </w:r>
      <w:r>
        <w:rPr>
          <w:rFonts w:ascii="Arial" w:eastAsia="Arial" w:hAnsi="Arial" w:cs="Arial"/>
          <w:b/>
          <w:bCs/>
          <w:spacing w:val="29"/>
          <w:w w:val="9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5"/>
          <w:sz w:val="34"/>
          <w:szCs w:val="34"/>
        </w:rPr>
        <w:t>Substrates</w:t>
      </w:r>
    </w:p>
    <w:p w14:paraId="06E1CDC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F9F2F4B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38E62358" w14:textId="790FE7BC" w:rsidR="00802C95" w:rsidDel="002B6BC7" w:rsidRDefault="007D5015">
      <w:pPr>
        <w:spacing w:after="0" w:line="240" w:lineRule="auto"/>
        <w:ind w:left="114" w:right="52"/>
        <w:jc w:val="both"/>
        <w:rPr>
          <w:del w:id="121" w:author="Michael Ferry" w:date="2017-10-02T15:47:00Z"/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 onto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del w:id="122" w:author="Michael Ferry" w:date="2017-10-02T15:47:00Z">
        <w:r w:rsidDel="002B6BC7">
          <w:rPr>
            <w:rFonts w:ascii="Arial" w:eastAsia="Arial" w:hAnsi="Arial" w:cs="Arial"/>
            <w:sz w:val="24"/>
            <w:szCs w:val="24"/>
          </w:rPr>
          <w:delText>th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2B6BC7">
          <w:rPr>
            <w:rFonts w:ascii="Arial" w:eastAsia="Arial" w:hAnsi="Arial" w:cs="Arial"/>
            <w:sz w:val="24"/>
            <w:szCs w:val="24"/>
          </w:rPr>
          <w:delText>ee</w:delText>
        </w:r>
        <w:r w:rsidDel="002B6BC7">
          <w:rPr>
            <w:rFonts w:ascii="Arial" w:eastAsia="Arial" w:hAnsi="Arial" w:cs="Arial"/>
            <w:spacing w:val="-9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di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f</w:delText>
        </w:r>
        <w:r w:rsidDel="002B6BC7">
          <w:rPr>
            <w:rFonts w:ascii="Arial" w:eastAsia="Arial" w:hAnsi="Arial" w:cs="Arial"/>
            <w:sz w:val="24"/>
            <w:szCs w:val="24"/>
          </w:rPr>
          <w:delText>fe</w:delText>
        </w:r>
        <w:r w:rsidDel="002B6BC7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2B6BC7">
          <w:rPr>
            <w:rFonts w:ascii="Arial" w:eastAsia="Arial" w:hAnsi="Arial" w:cs="Arial"/>
            <w:sz w:val="24"/>
            <w:szCs w:val="24"/>
          </w:rPr>
          <w:delText>ent</w:delText>
        </w:r>
        <w:r w:rsidDel="002B6BC7">
          <w:rPr>
            <w:rFonts w:ascii="Arial" w:eastAsia="Arial" w:hAnsi="Arial" w:cs="Arial"/>
            <w:spacing w:val="4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96"/>
            <w:sz w:val="24"/>
            <w:szCs w:val="24"/>
          </w:rPr>
          <w:delText>substrates</w:delText>
        </w:r>
        <w:r w:rsidDel="002B6BC7">
          <w:rPr>
            <w:rFonts w:ascii="Arial" w:eastAsia="Arial" w:hAnsi="Arial" w:cs="Arial"/>
            <w:spacing w:val="3"/>
            <w:w w:val="9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for</w:delText>
        </w:r>
        <w:r w:rsidDel="002B6BC7">
          <w:rPr>
            <w:rFonts w:ascii="Arial" w:eastAsia="Arial" w:hAnsi="Arial" w:cs="Arial"/>
            <w:spacing w:val="22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examination;</w:delText>
        </w:r>
        <w:r w:rsidDel="002B6BC7">
          <w:rPr>
            <w:rFonts w:ascii="Arial" w:eastAsia="Arial" w:hAnsi="Arial" w:cs="Arial"/>
            <w:spacing w:val="3"/>
            <w:sz w:val="24"/>
            <w:szCs w:val="24"/>
          </w:rPr>
          <w:delText xml:space="preserve"> </w:delText>
        </w:r>
      </w:del>
      <w:del w:id="123" w:author="Michael Ferry" w:date="2017-10-02T15:49:00Z">
        <w:r w:rsidDel="002B6BC7">
          <w:rPr>
            <w:rFonts w:ascii="Arial" w:eastAsia="Arial" w:hAnsi="Arial" w:cs="Arial"/>
            <w:w w:val="119"/>
            <w:sz w:val="24"/>
            <w:szCs w:val="24"/>
          </w:rPr>
          <w:delText>Al</w:delText>
        </w:r>
      </w:del>
    </w:p>
    <w:p w14:paraId="6FE6AB4D" w14:textId="436C1BAF" w:rsidR="00802C95" w:rsidRDefault="007D5015" w:rsidP="002B6BC7">
      <w:pPr>
        <w:spacing w:after="0" w:line="240" w:lineRule="auto"/>
        <w:ind w:left="114" w:right="52"/>
        <w:jc w:val="both"/>
        <w:rPr>
          <w:rFonts w:ascii="Arial" w:eastAsia="Arial" w:hAnsi="Arial" w:cs="Arial"/>
          <w:sz w:val="24"/>
          <w:szCs w:val="24"/>
        </w:rPr>
        <w:pPrChange w:id="124" w:author="Michael Ferry" w:date="2017-10-02T15:49:00Z">
          <w:pPr>
            <w:spacing w:before="55" w:after="0" w:line="240" w:lineRule="auto"/>
            <w:ind w:left="114" w:right="1698"/>
            <w:jc w:val="both"/>
          </w:pPr>
        </w:pPrChange>
      </w:pPr>
      <w:del w:id="125" w:author="Michael Ferry" w:date="2017-10-02T15:49:00Z">
        <w:r w:rsidDel="002B6BC7">
          <w:rPr>
            <w:rFonts w:ascii="Arial" w:eastAsia="Arial" w:hAnsi="Arial" w:cs="Arial"/>
            <w:w w:val="94"/>
            <w:sz w:val="24"/>
            <w:szCs w:val="24"/>
          </w:rPr>
          <w:delText>DSC</w:delText>
        </w:r>
        <w:r w:rsidDel="002B6BC7">
          <w:rPr>
            <w:rFonts w:ascii="Arial" w:eastAsia="Arial" w:hAnsi="Arial" w:cs="Arial"/>
            <w:spacing w:val="-3"/>
            <w:w w:val="94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lid</w:delText>
        </w:r>
      </w:del>
      <w:del w:id="126" w:author="Michael Ferry" w:date="2017-10-02T15:47:00Z">
        <w:r w:rsidDel="002B6BC7">
          <w:rPr>
            <w:rFonts w:ascii="Arial" w:eastAsia="Arial" w:hAnsi="Arial" w:cs="Arial"/>
            <w:spacing w:val="3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95"/>
            <w:sz w:val="24"/>
            <w:szCs w:val="24"/>
          </w:rPr>
          <w:delText>substrates</w:delText>
        </w:r>
      </w:del>
      <w:del w:id="127" w:author="Michael Ferry" w:date="2017-10-02T15:49:00Z">
        <w:r w:rsidDel="002B6BC7">
          <w:rPr>
            <w:rFonts w:ascii="Arial" w:eastAsia="Arial" w:hAnsi="Arial" w:cs="Arial"/>
            <w:w w:val="95"/>
            <w:sz w:val="24"/>
            <w:szCs w:val="24"/>
          </w:rPr>
          <w:delText>,</w:delText>
        </w:r>
        <w:r w:rsidDel="002B6BC7">
          <w:rPr>
            <w:rFonts w:ascii="Arial" w:eastAsia="Arial" w:hAnsi="Arial" w:cs="Arial"/>
            <w:spacing w:val="-4"/>
            <w:w w:val="95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silica</w:delText>
        </w:r>
        <w:r w:rsidDel="002B6BC7">
          <w:rPr>
            <w:rFonts w:ascii="Arial" w:eastAsia="Arial" w:hAnsi="Arial" w:cs="Arial"/>
            <w:spacing w:val="-7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93"/>
            <w:sz w:val="24"/>
            <w:szCs w:val="24"/>
          </w:rPr>
          <w:delText>glass</w:delText>
        </w:r>
        <w:r w:rsidDel="002B6BC7">
          <w:rPr>
            <w:rFonts w:ascii="Arial" w:eastAsia="Arial" w:hAnsi="Arial" w:cs="Arial"/>
            <w:spacing w:val="-2"/>
            <w:w w:val="93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slide</w:delText>
        </w:r>
      </w:del>
      <w:del w:id="128" w:author="Michael Ferry" w:date="2017-10-02T15:47:00Z">
        <w:r w:rsidDel="002B6BC7">
          <w:rPr>
            <w:rFonts w:ascii="Arial" w:eastAsia="Arial" w:hAnsi="Arial" w:cs="Arial"/>
            <w:spacing w:val="-2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w w:val="95"/>
            <w:sz w:val="24"/>
            <w:szCs w:val="24"/>
          </w:rPr>
          <w:delText>substrates</w:delText>
        </w:r>
      </w:del>
      <w:del w:id="129" w:author="Michael Ferry" w:date="2017-10-02T15:49:00Z">
        <w:r w:rsidDel="002B6BC7">
          <w:rPr>
            <w:rFonts w:ascii="Arial" w:eastAsia="Arial" w:hAnsi="Arial" w:cs="Arial"/>
            <w:w w:val="95"/>
            <w:sz w:val="24"/>
            <w:szCs w:val="24"/>
          </w:rPr>
          <w:delText>,</w:delText>
        </w:r>
        <w:r w:rsidDel="002B6BC7">
          <w:rPr>
            <w:rFonts w:ascii="Arial" w:eastAsia="Arial" w:hAnsi="Arial" w:cs="Arial"/>
            <w:spacing w:val="-4"/>
            <w:w w:val="95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and</w:delText>
        </w:r>
        <w:r w:rsidDel="002B6BC7">
          <w:rPr>
            <w:rFonts w:ascii="Arial" w:eastAsia="Arial" w:hAnsi="Arial" w:cs="Arial"/>
            <w:spacing w:val="-3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silicon</w:delText>
        </w:r>
        <w:r w:rsidDel="002B6BC7">
          <w:rPr>
            <w:rFonts w:ascii="Arial" w:eastAsia="Arial" w:hAnsi="Arial" w:cs="Arial"/>
            <w:spacing w:val="6"/>
            <w:sz w:val="24"/>
            <w:szCs w:val="24"/>
          </w:rPr>
          <w:delText xml:space="preserve"> </w:delText>
        </w:r>
        <w:r w:rsidDel="002B6BC7">
          <w:rPr>
            <w:rFonts w:ascii="Arial" w:eastAsia="Arial" w:hAnsi="Arial" w:cs="Arial"/>
            <w:sz w:val="24"/>
            <w:szCs w:val="24"/>
          </w:rPr>
          <w:delText>wafer</w:delText>
        </w:r>
      </w:del>
      <w:ins w:id="130" w:author="Michael Ferry" w:date="2017-10-02T15:49:00Z">
        <w:r w:rsidR="002B6BC7">
          <w:rPr>
            <w:rFonts w:ascii="Arial" w:eastAsia="Arial" w:hAnsi="Arial" w:cs="Arial"/>
            <w:sz w:val="24"/>
            <w:szCs w:val="24"/>
          </w:rPr>
          <w:t>three different</w:t>
        </w:r>
      </w:ins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</w:t>
      </w:r>
      <w:ins w:id="131" w:author="Michael Ferry" w:date="2017-10-02T15:47:00Z">
        <w:r w:rsidR="002B6BC7">
          <w:rPr>
            <w:rFonts w:ascii="Arial" w:eastAsia="Arial" w:hAnsi="Arial" w:cs="Arial"/>
            <w:sz w:val="24"/>
            <w:szCs w:val="24"/>
          </w:rPr>
          <w:t xml:space="preserve"> for </w:t>
        </w:r>
      </w:ins>
      <w:ins w:id="132" w:author="Michael Ferry" w:date="2017-10-02T15:48:00Z">
        <w:r w:rsidR="002B6BC7">
          <w:rPr>
            <w:rFonts w:ascii="Arial" w:eastAsia="Arial" w:hAnsi="Arial" w:cs="Arial"/>
            <w:sz w:val="24"/>
            <w:szCs w:val="24"/>
          </w:rPr>
          <w:t>comparison of the effect of substrate type on thin film formation</w:t>
        </w:r>
      </w:ins>
      <w:ins w:id="133" w:author="Michael Ferry" w:date="2017-10-02T15:49:00Z">
        <w:r w:rsidR="002B6BC7">
          <w:rPr>
            <w:rFonts w:ascii="Arial" w:eastAsia="Arial" w:hAnsi="Arial" w:cs="Arial"/>
            <w:sz w:val="24"/>
            <w:szCs w:val="24"/>
          </w:rPr>
          <w:t>.</w:t>
        </w:r>
      </w:ins>
      <w:del w:id="134" w:author="Michael Ferry" w:date="2017-10-02T15:47:00Z">
        <w:r w:rsidDel="002B6BC7">
          <w:rPr>
            <w:rFonts w:ascii="Arial" w:eastAsia="Arial" w:hAnsi="Arial" w:cs="Arial"/>
            <w:sz w:val="24"/>
            <w:szCs w:val="24"/>
          </w:rPr>
          <w:delText>.</w:delText>
        </w:r>
      </w:del>
    </w:p>
    <w:p w14:paraId="7F469BFC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2DB0BD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862AD65" w14:textId="77777777" w:rsidR="00802C95" w:rsidRDefault="00802C95">
      <w:pPr>
        <w:spacing w:before="15" w:after="0" w:line="260" w:lineRule="exact"/>
        <w:rPr>
          <w:sz w:val="26"/>
          <w:szCs w:val="26"/>
        </w:rPr>
      </w:pPr>
    </w:p>
    <w:p w14:paraId="3CA2D78E" w14:textId="3D024F38" w:rsidR="00802C95" w:rsidRDefault="007D5015">
      <w:pPr>
        <w:spacing w:after="0" w:line="240" w:lineRule="auto"/>
        <w:ind w:left="114" w:right="598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Al</w:t>
      </w:r>
      <w:ins w:id="135" w:author="Michael Ferry" w:date="2017-10-02T15:58:00Z">
        <w:r w:rsidR="00933534">
          <w:rPr>
            <w:rFonts w:ascii="Arial" w:eastAsia="Arial" w:hAnsi="Arial" w:cs="Arial"/>
            <w:b/>
            <w:bCs/>
            <w:sz w:val="28"/>
            <w:szCs w:val="28"/>
          </w:rPr>
          <w:t>uminium</w:t>
        </w:r>
      </w:ins>
      <w:r>
        <w:rPr>
          <w:rFonts w:ascii="Arial" w:eastAsia="Arial" w:hAnsi="Arial" w:cs="Arial"/>
          <w:b/>
          <w:bCs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DSC</w:t>
      </w:r>
      <w:r>
        <w:rPr>
          <w:rFonts w:ascii="Arial" w:eastAsia="Arial" w:hAnsi="Arial" w:cs="Arial"/>
          <w:b/>
          <w:bCs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Lid</w:t>
      </w:r>
      <w:r>
        <w:rPr>
          <w:rFonts w:ascii="Arial" w:eastAsia="Arial" w:hAnsi="Arial" w:cs="Arial"/>
          <w:b/>
          <w:bCs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Substrate</w:t>
      </w:r>
    </w:p>
    <w:p w14:paraId="4E34309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338C7B4" w14:textId="77777777" w:rsidR="00802C95" w:rsidRDefault="00802C95">
      <w:pPr>
        <w:spacing w:before="2" w:after="0" w:line="220" w:lineRule="exact"/>
      </w:pPr>
    </w:p>
    <w:p w14:paraId="74521CBA" w14:textId="72531CF6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deposited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ectly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scanning</w:t>
      </w:r>
      <w:r>
        <w:rPr>
          <w:rFonts w:ascii="Arial" w:eastAsia="Arial" w:hAnsi="Arial" w:cs="Arial"/>
          <w:spacing w:val="-12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(DSC)</w:t>
      </w:r>
      <w:r>
        <w:rPr>
          <w:rFonts w:ascii="Arial" w:eastAsia="Arial" w:hAnsi="Arial" w:cs="Arial"/>
          <w:spacing w:val="-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lids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(Netzsch, Germany)</w:t>
      </w:r>
      <w:ins w:id="136" w:author="Michael Ferry" w:date="2017-10-02T15:58:00Z">
        <w:r w:rsidR="00933534">
          <w:rPr>
            <w:rFonts w:ascii="Arial" w:eastAsia="Arial" w:hAnsi="Arial" w:cs="Arial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main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substrate</w:t>
      </w:r>
      <w:r>
        <w:rPr>
          <w:rFonts w:ascii="Arial" w:eastAsia="Arial" w:hAnsi="Arial" w:cs="Arial"/>
          <w:spacing w:val="3"/>
          <w:w w:val="97"/>
          <w:sz w:val="24"/>
          <w:szCs w:val="24"/>
        </w:rPr>
        <w:t xml:space="preserve"> </w:t>
      </w:r>
      <w:del w:id="137" w:author="Michael Ferry" w:date="2017-10-02T15:58:00Z">
        <w:r w:rsidDel="00933534">
          <w:rPr>
            <w:rFonts w:ascii="Arial" w:eastAsia="Arial" w:hAnsi="Arial" w:cs="Arial"/>
            <w:sz w:val="24"/>
            <w:szCs w:val="24"/>
          </w:rPr>
          <w:delText>for</w:delText>
        </w:r>
        <w:r w:rsidDel="00933534">
          <w:rPr>
            <w:rFonts w:ascii="Arial" w:eastAsia="Arial" w:hAnsi="Arial" w:cs="Arial"/>
            <w:spacing w:val="23"/>
            <w:sz w:val="24"/>
            <w:szCs w:val="24"/>
          </w:rPr>
          <w:delText xml:space="preserve"> </w:delText>
        </w:r>
        <w:r w:rsidDel="00933534">
          <w:rPr>
            <w:rFonts w:ascii="Arial" w:eastAsia="Arial" w:hAnsi="Arial" w:cs="Arial"/>
            <w:w w:val="93"/>
            <w:sz w:val="24"/>
            <w:szCs w:val="24"/>
          </w:rPr>
          <w:delText>these</w:delText>
        </w:r>
        <w:r w:rsidDel="00933534">
          <w:rPr>
            <w:rFonts w:ascii="Arial" w:eastAsia="Arial" w:hAnsi="Arial" w:cs="Arial"/>
            <w:spacing w:val="6"/>
            <w:w w:val="93"/>
            <w:sz w:val="24"/>
            <w:szCs w:val="24"/>
          </w:rPr>
          <w:delText xml:space="preserve"> </w:delText>
        </w:r>
        <w:r w:rsidDel="00933534">
          <w:rPr>
            <w:rFonts w:ascii="Arial" w:eastAsia="Arial" w:hAnsi="Arial" w:cs="Arial"/>
            <w:sz w:val="24"/>
            <w:szCs w:val="24"/>
          </w:rPr>
          <w:delText>works</w:delText>
        </w:r>
      </w:del>
      <w:ins w:id="138" w:author="Michael Ferry" w:date="2017-10-02T15:58:00Z">
        <w:r w:rsidR="00933534">
          <w:rPr>
            <w:rFonts w:ascii="Arial" w:eastAsia="Arial" w:hAnsi="Arial" w:cs="Arial"/>
            <w:sz w:val="24"/>
            <w:szCs w:val="24"/>
          </w:rPr>
          <w:t>in this thesis</w:t>
        </w:r>
      </w:ins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These</w:t>
      </w:r>
      <w:r>
        <w:rPr>
          <w:rFonts w:ascii="Arial" w:eastAsia="Arial" w:hAnsi="Arial" w:cs="Arial"/>
          <w:spacing w:val="-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</w:t>
      </w:r>
      <w:r>
        <w:rPr>
          <w:rFonts w:ascii="Arial" w:eastAsia="Arial" w:hAnsi="Arial" w:cs="Arial"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used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they </w:t>
      </w:r>
      <w:r>
        <w:rPr>
          <w:rFonts w:ascii="Arial" w:eastAsia="Arial" w:hAnsi="Arial" w:cs="Arial"/>
          <w:sz w:val="24"/>
          <w:szCs w:val="24"/>
        </w:rPr>
        <w:t>allowed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collection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eliable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DSC</w:t>
      </w:r>
      <w:r>
        <w:rPr>
          <w:rFonts w:ascii="Arial" w:eastAsia="Arial" w:hAnsi="Arial" w:cs="Arial"/>
          <w:spacing w:val="-2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data,</w:t>
      </w:r>
      <w:r>
        <w:rPr>
          <w:rFonts w:ascii="Arial" w:eastAsia="Arial" w:hAnsi="Arial" w:cs="Arial"/>
          <w:spacing w:val="-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be</w:t>
      </w:r>
      <w:r>
        <w:rPr>
          <w:rFonts w:ascii="Arial" w:eastAsia="Arial" w:hAnsi="Arial" w:cs="Arial"/>
          <w:spacing w:val="-20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used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obtain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coincident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 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techniques.</w:t>
      </w:r>
    </w:p>
    <w:p w14:paraId="0D2511B2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6224928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016667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664BA44" w14:textId="77777777" w:rsidR="00802C95" w:rsidRDefault="007D5015">
      <w:pPr>
        <w:spacing w:after="0" w:line="240" w:lineRule="auto"/>
        <w:ind w:left="114" w:right="5976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Silica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Glass</w:t>
      </w:r>
      <w:r>
        <w:rPr>
          <w:rFonts w:ascii="Arial" w:eastAsia="Arial" w:hAnsi="Arial" w:cs="Arial"/>
          <w:b/>
          <w:bCs/>
          <w:spacing w:val="-3"/>
          <w:w w:val="9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6"/>
          <w:sz w:val="28"/>
          <w:szCs w:val="28"/>
        </w:rPr>
        <w:t>Substrate</w:t>
      </w:r>
    </w:p>
    <w:p w14:paraId="414AABE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8B197A7" w14:textId="77777777" w:rsidR="00802C95" w:rsidRDefault="00802C95">
      <w:pPr>
        <w:spacing w:before="2" w:after="0" w:line="220" w:lineRule="exact"/>
      </w:pPr>
    </w:p>
    <w:p w14:paraId="0013E09A" w14:textId="4E963230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Silicon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substrates (Corning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Inc.,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ins w:id="139" w:author="Michael Ferry" w:date="2017-10-02T15:59:00Z">
        <w:r w:rsidR="00933534">
          <w:rPr>
            <w:rFonts w:ascii="Arial" w:eastAsia="Arial" w:hAnsi="Arial" w:cs="Arial"/>
            <w:sz w:val="24"/>
            <w:szCs w:val="24"/>
          </w:rPr>
          <w:t>used</w:t>
        </w:r>
        <w:r w:rsidR="00933534">
          <w:rPr>
            <w:rFonts w:ascii="Arial" w:eastAsia="Arial" w:hAnsi="Arial" w:cs="Arial"/>
            <w:spacing w:val="29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w w:val="110"/>
          <w:sz w:val="24"/>
          <w:szCs w:val="24"/>
        </w:rPr>
        <w:t>primarily</w:t>
      </w:r>
      <w:r>
        <w:rPr>
          <w:rFonts w:ascii="Arial" w:eastAsia="Arial" w:hAnsi="Arial" w:cs="Arial"/>
          <w:spacing w:val="38"/>
          <w:w w:val="110"/>
          <w:sz w:val="24"/>
          <w:szCs w:val="24"/>
        </w:rPr>
        <w:t xml:space="preserve"> </w:t>
      </w:r>
      <w:del w:id="140" w:author="Michael Ferry" w:date="2017-10-02T15:59:00Z">
        <w:r w:rsidDel="00933534">
          <w:rPr>
            <w:rFonts w:ascii="Arial" w:eastAsia="Arial" w:hAnsi="Arial" w:cs="Arial"/>
            <w:sz w:val="24"/>
            <w:szCs w:val="24"/>
          </w:rPr>
          <w:delText>used</w:delText>
        </w:r>
        <w:r w:rsidDel="00933534">
          <w:rPr>
            <w:rFonts w:ascii="Arial" w:eastAsia="Arial" w:hAnsi="Arial" w:cs="Arial"/>
            <w:spacing w:val="29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thickness </w:t>
      </w:r>
      <w:r>
        <w:rPr>
          <w:rFonts w:ascii="Arial" w:eastAsia="Arial" w:hAnsi="Arial" w:cs="Arial"/>
          <w:w w:val="96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ements.</w:t>
      </w:r>
      <w:r>
        <w:rPr>
          <w:rFonts w:ascii="Arial" w:eastAsia="Arial" w:hAnsi="Arial" w:cs="Arial"/>
          <w:spacing w:val="17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They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could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also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be</w:t>
      </w:r>
      <w:r>
        <w:rPr>
          <w:rFonts w:ascii="Arial" w:eastAsia="Arial" w:hAnsi="Arial" w:cs="Arial"/>
          <w:spacing w:val="-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verify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that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consistent</w:t>
      </w:r>
      <w:r>
        <w:rPr>
          <w:rFonts w:ascii="Arial" w:eastAsia="Arial" w:hAnsi="Arial" w:cs="Arial"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ac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oss</w:t>
      </w:r>
      <w:r>
        <w:rPr>
          <w:rFonts w:ascii="Arial" w:eastAsia="Arial" w:hAnsi="Arial" w:cs="Arial"/>
          <w:spacing w:val="-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various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DSC lid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esults.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cleaned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 ethanol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ultrasound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bath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</w:p>
    <w:p w14:paraId="159C1BE3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20E67FD3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5C2972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52E01E5" w14:textId="77777777" w:rsidR="00802C95" w:rsidRDefault="007D5015">
      <w:pPr>
        <w:spacing w:after="0" w:line="240" w:lineRule="auto"/>
        <w:ind w:left="114" w:right="5741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1.6.3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Silicon</w:t>
      </w:r>
      <w:r>
        <w:rPr>
          <w:rFonts w:ascii="Arial" w:eastAsia="Arial" w:hAnsi="Arial" w:cs="Arial"/>
          <w:b/>
          <w:bCs/>
          <w:spacing w:val="-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pacing w:val="-21"/>
          <w:sz w:val="28"/>
          <w:szCs w:val="28"/>
        </w:rPr>
        <w:t>W</w:t>
      </w:r>
      <w:r>
        <w:rPr>
          <w:rFonts w:ascii="Arial" w:eastAsia="Arial" w:hAnsi="Arial" w:cs="Arial"/>
          <w:b/>
          <w:bCs/>
          <w:sz w:val="28"/>
          <w:szCs w:val="28"/>
        </w:rPr>
        <w:t>afer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Substrate</w:t>
      </w:r>
    </w:p>
    <w:p w14:paraId="610B8DA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34602E2" w14:textId="77777777" w:rsidR="00802C95" w:rsidRDefault="00802C95">
      <w:pPr>
        <w:spacing w:before="12" w:after="0" w:line="200" w:lineRule="exact"/>
        <w:rPr>
          <w:sz w:val="20"/>
          <w:szCs w:val="20"/>
        </w:rPr>
      </w:pPr>
    </w:p>
    <w:p w14:paraId="7FE948F4" w14:textId="77777777" w:rsidR="00802C95" w:rsidRDefault="007D5015">
      <w:pPr>
        <w:spacing w:after="0" w:line="310" w:lineRule="auto"/>
        <w:ind w:left="114" w:right="4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Depositions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un-doped,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single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polished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(SSP)</w:t>
      </w:r>
      <w:r>
        <w:rPr>
          <w:rFonts w:ascii="Arial" w:eastAsia="Arial" w:hAnsi="Arial" w:cs="Arial"/>
          <w:spacing w:val="4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500</w:t>
      </w:r>
      <w:r>
        <w:rPr>
          <w:rFonts w:ascii="Arial" w:eastAsia="Arial" w:hAnsi="Arial" w:cs="Arial"/>
          <w:spacing w:val="1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41"/>
          <w:sz w:val="25"/>
          <w:szCs w:val="25"/>
        </w:rPr>
        <w:t>±</w:t>
      </w:r>
      <w:r>
        <w:rPr>
          <w:rFonts w:ascii="Arial" w:eastAsia="Arial" w:hAnsi="Arial" w:cs="Arial"/>
          <w:i/>
          <w:spacing w:val="-29"/>
          <w:w w:val="141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µ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(100)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silicon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115"/>
          <w:sz w:val="24"/>
          <w:szCs w:val="24"/>
        </w:rPr>
        <w:t>w</w:t>
      </w:r>
      <w:r>
        <w:rPr>
          <w:rFonts w:ascii="Arial" w:eastAsia="Arial" w:hAnsi="Arial" w:cs="Arial"/>
          <w:w w:val="98"/>
          <w:sz w:val="24"/>
          <w:szCs w:val="24"/>
        </w:rPr>
        <w:t xml:space="preserve">afer </w:t>
      </w:r>
      <w:r>
        <w:rPr>
          <w:rFonts w:ascii="Arial" w:eastAsia="Arial" w:hAnsi="Arial" w:cs="Arial"/>
          <w:sz w:val="24"/>
          <w:szCs w:val="24"/>
        </w:rPr>
        <w:t>(University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occasionally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specific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 xml:space="preserve">fraction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(XRD)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commentRangeStart w:id="141"/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commentRangeEnd w:id="141"/>
      <w:r w:rsidR="00933534">
        <w:rPr>
          <w:rStyle w:val="CommentReference"/>
        </w:rPr>
        <w:commentReference w:id="141"/>
      </w:r>
      <w:r>
        <w:rPr>
          <w:rFonts w:ascii="Arial" w:eastAsia="Arial" w:hAnsi="Arial" w:cs="Arial"/>
          <w:sz w:val="24"/>
          <w:szCs w:val="24"/>
        </w:rPr>
        <w:t xml:space="preserve">experiments.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These</w:t>
      </w:r>
      <w:r>
        <w:rPr>
          <w:rFonts w:ascii="Arial" w:eastAsia="Arial" w:hAnsi="Arial" w:cs="Arial"/>
          <w:spacing w:val="2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these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specialised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some film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operties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can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easily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substrate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influence </w:t>
      </w:r>
      <w:r>
        <w:rPr>
          <w:rFonts w:ascii="Arial" w:eastAsia="Arial" w:hAnsi="Arial" w:cs="Arial"/>
          <w:sz w:val="24"/>
          <w:szCs w:val="24"/>
        </w:rPr>
        <w:t>available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</w:t>
      </w:r>
      <w:r>
        <w:rPr>
          <w:rFonts w:ascii="Arial" w:eastAsia="Arial" w:hAnsi="Arial" w:cs="Arial"/>
          <w:spacing w:val="-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other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substrates.</w:t>
      </w:r>
      <w:r>
        <w:rPr>
          <w:rFonts w:ascii="Arial" w:eastAsia="Arial" w:hAnsi="Arial" w:cs="Arial"/>
          <w:spacing w:val="2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These</w:t>
      </w:r>
      <w:r>
        <w:rPr>
          <w:rFonts w:ascii="Arial" w:eastAsia="Arial" w:hAnsi="Arial" w:cs="Arial"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substrates</w:t>
      </w:r>
      <w:r>
        <w:rPr>
          <w:rFonts w:ascii="Arial" w:eastAsia="Arial" w:hAnsi="Arial" w:cs="Arial"/>
          <w:spacing w:val="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cleaned</w:t>
      </w:r>
      <w:r>
        <w:rPr>
          <w:rFonts w:ascii="Arial" w:eastAsia="Arial" w:hAnsi="Arial" w:cs="Arial"/>
          <w:spacing w:val="-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ethanol ultrasound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bath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least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minute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used.</w:t>
      </w:r>
    </w:p>
    <w:p w14:paraId="33A0A2F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498ADF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0573E43" w14:textId="77777777" w:rsidR="00802C95" w:rsidRDefault="00802C95">
      <w:pPr>
        <w:spacing w:before="7" w:after="0" w:line="260" w:lineRule="exact"/>
        <w:rPr>
          <w:sz w:val="26"/>
          <w:szCs w:val="26"/>
        </w:rPr>
      </w:pPr>
    </w:p>
    <w:p w14:paraId="0DFC8681" w14:textId="77777777" w:rsidR="00802C95" w:rsidRDefault="007D5015">
      <w:pPr>
        <w:spacing w:after="0" w:line="240" w:lineRule="auto"/>
        <w:ind w:left="114" w:right="7719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1.7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3"/>
          <w:sz w:val="34"/>
          <w:szCs w:val="34"/>
        </w:rPr>
        <w:t>Storage</w:t>
      </w:r>
    </w:p>
    <w:p w14:paraId="2BC0C78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DB23BAA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59A7AB25" w14:textId="77777777" w:rsidR="00802C95" w:rsidRDefault="007D5015">
      <w:pPr>
        <w:spacing w:after="0" w:line="283" w:lineRule="auto"/>
        <w:ind w:left="114" w:right="5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 </w:t>
      </w:r>
      <w:r>
        <w:rPr>
          <w:rFonts w:ascii="Arial" w:eastAsia="Arial" w:hAnsi="Arial" w:cs="Arial"/>
          <w:spacing w:val="8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commentRangeStart w:id="142"/>
      <w:r>
        <w:rPr>
          <w:rFonts w:ascii="Arial" w:eastAsia="Arial" w:hAnsi="Arial" w:cs="Arial"/>
          <w:sz w:val="24"/>
          <w:szCs w:val="24"/>
        </w:rPr>
        <w:t>known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sensitive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atmospheric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</w:t>
      </w:r>
      <w:commentRangeEnd w:id="142"/>
      <w:r w:rsidR="00933534">
        <w:rPr>
          <w:rStyle w:val="CommentReference"/>
        </w:rPr>
        <w:commentReference w:id="142"/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ca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105"/>
          <w:sz w:val="24"/>
          <w:szCs w:val="24"/>
        </w:rPr>
        <w:t xml:space="preserve">eful </w:t>
      </w:r>
      <w:r>
        <w:rPr>
          <w:rFonts w:ascii="Arial" w:eastAsia="Arial" w:hAnsi="Arial" w:cs="Arial"/>
          <w:w w:val="96"/>
          <w:sz w:val="24"/>
          <w:szCs w:val="24"/>
        </w:rPr>
        <w:t>storage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mitigate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fects.</w:t>
      </w:r>
    </w:p>
    <w:p w14:paraId="105D81BC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6E46D439" w14:textId="77777777" w:rsidR="00802C95" w:rsidRDefault="007D5015">
      <w:pPr>
        <w:spacing w:before="99" w:after="0" w:line="240" w:lineRule="auto"/>
        <w:ind w:left="114" w:right="745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1.7.1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w w:val="95"/>
          <w:sz w:val="28"/>
          <w:szCs w:val="28"/>
        </w:rPr>
        <w:t>Desiccator</w:t>
      </w:r>
    </w:p>
    <w:p w14:paraId="2E48812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E8E6A30" w14:textId="77777777" w:rsidR="00802C95" w:rsidRDefault="00802C95">
      <w:pPr>
        <w:spacing w:before="2" w:after="0" w:line="220" w:lineRule="exact"/>
      </w:pPr>
    </w:p>
    <w:p w14:paraId="288C8ACE" w14:textId="77777777" w:rsidR="00802C95" w:rsidRDefault="007D5015">
      <w:pPr>
        <w:spacing w:after="0" w:line="310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commentRangeStart w:id="143"/>
      <w:r>
        <w:rPr>
          <w:rFonts w:ascii="Arial" w:eastAsia="Arial" w:hAnsi="Arial" w:cs="Arial"/>
          <w:sz w:val="24"/>
          <w:szCs w:val="24"/>
        </w:rPr>
        <w:t xml:space="preserve">All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individual</w:t>
      </w:r>
      <w:r>
        <w:rPr>
          <w:rFonts w:ascii="Arial" w:eastAsia="Arial" w:hAnsi="Arial" w:cs="Arial"/>
          <w:spacing w:val="9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bags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storing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 xml:space="preserve">in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 desiccator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(E124-150,</w:t>
      </w:r>
      <w:r>
        <w:rPr>
          <w:rFonts w:ascii="Arial" w:eastAsia="Arial" w:hAnsi="Arial" w:cs="Arial"/>
          <w:spacing w:val="5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oSci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ech,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Australia). 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silica gel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beads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added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below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celain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base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plate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moister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desiccator</w:t>
      </w:r>
      <w:r>
        <w:rPr>
          <w:rFonts w:ascii="Arial" w:eastAsia="Arial" w:hAnsi="Arial" w:cs="Arial"/>
          <w:spacing w:val="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sealed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applying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small amount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>r</w:t>
      </w:r>
      <w:r>
        <w:rPr>
          <w:rFonts w:ascii="Arial" w:eastAsia="Arial" w:hAnsi="Arial" w:cs="Arial"/>
          <w:w w:val="91"/>
          <w:sz w:val="24"/>
          <w:szCs w:val="24"/>
        </w:rPr>
        <w:t>ease</w:t>
      </w:r>
      <w:r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(Thermo </w:t>
      </w:r>
      <w:r>
        <w:rPr>
          <w:rFonts w:ascii="Arial" w:eastAsia="Arial" w:hAnsi="Arial" w:cs="Arial"/>
          <w:sz w:val="24"/>
          <w:szCs w:val="24"/>
        </w:rPr>
        <w:t>Fisher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Scientific,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ound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flange.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mitigate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atmospheric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 atmosphe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vacuumed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backfilled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ultra-high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(99.999%).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pu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 xml:space="preserve">ge </w:t>
      </w:r>
      <w:r>
        <w:rPr>
          <w:rFonts w:ascii="Arial" w:eastAsia="Arial" w:hAnsi="Arial" w:cs="Arial"/>
          <w:sz w:val="24"/>
          <w:szCs w:val="24"/>
        </w:rPr>
        <w:t>cycle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  10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18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15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fills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gauge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 </w:t>
      </w:r>
      <w:r>
        <w:rPr>
          <w:rFonts w:ascii="Arial" w:eastAsia="Arial" w:hAnsi="Arial" w:cs="Arial"/>
          <w:w w:val="87"/>
          <w:sz w:val="24"/>
          <w:szCs w:val="24"/>
        </w:rPr>
        <w:t>0.</w:t>
      </w:r>
      <w:r>
        <w:rPr>
          <w:rFonts w:ascii="Arial" w:eastAsia="Arial" w:hAnsi="Arial" w:cs="Arial"/>
          <w:spacing w:val="3"/>
          <w:w w:val="87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>k</w:t>
      </w:r>
      <w:r>
        <w:rPr>
          <w:rFonts w:ascii="Arial" w:eastAsia="Arial" w:hAnsi="Arial" w:cs="Arial"/>
          <w:i/>
          <w:spacing w:val="9"/>
          <w:w w:val="87"/>
          <w:sz w:val="24"/>
          <w:szCs w:val="24"/>
        </w:rPr>
        <w:t>P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a </w:t>
      </w:r>
      <w:r>
        <w:rPr>
          <w:rFonts w:ascii="Arial" w:eastAsia="Arial" w:hAnsi="Arial" w:cs="Arial"/>
          <w:i/>
          <w:spacing w:val="17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w w:val="132"/>
          <w:sz w:val="25"/>
          <w:szCs w:val="25"/>
        </w:rPr>
        <w:t>−</w:t>
      </w:r>
      <w:r>
        <w:rPr>
          <w:rFonts w:ascii="Arial" w:eastAsia="Arial" w:hAnsi="Arial" w:cs="Arial"/>
          <w:w w:val="89"/>
          <w:sz w:val="24"/>
          <w:szCs w:val="24"/>
        </w:rPr>
        <w:t>67.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3</w:t>
      </w:r>
      <w:r>
        <w:rPr>
          <w:rFonts w:ascii="Arial" w:eastAsia="Arial" w:hAnsi="Arial" w:cs="Arial"/>
          <w:i/>
          <w:spacing w:val="12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10"/>
          <w:w w:val="91"/>
          <w:sz w:val="24"/>
          <w:szCs w:val="24"/>
        </w:rPr>
        <w:t>P</w:t>
      </w:r>
      <w:r>
        <w:rPr>
          <w:rFonts w:ascii="Arial" w:eastAsia="Arial" w:hAnsi="Arial" w:cs="Arial"/>
          <w:i/>
          <w:w w:val="79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99"/>
          <w:sz w:val="24"/>
          <w:szCs w:val="24"/>
        </w:rPr>
        <w:t>(</w:t>
      </w:r>
      <w:r>
        <w:rPr>
          <w:rFonts w:ascii="Arial" w:eastAsia="Arial" w:hAnsi="Arial" w:cs="Arial"/>
          <w:i/>
          <w:spacing w:val="3"/>
          <w:w w:val="132"/>
          <w:sz w:val="25"/>
          <w:szCs w:val="25"/>
        </w:rPr>
        <w:t>−</w:t>
      </w:r>
      <w:r>
        <w:rPr>
          <w:rFonts w:ascii="Arial" w:eastAsia="Arial" w:hAnsi="Arial" w:cs="Arial"/>
          <w:w w:val="89"/>
          <w:sz w:val="24"/>
          <w:szCs w:val="24"/>
        </w:rPr>
        <w:t>20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In-Hg)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minimise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esidual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atmosphe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esent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desiccator was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otected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om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accidental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eakage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otective  netting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(Australian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Netting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Ext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usions,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Australia).</w:t>
      </w:r>
      <w:commentRangeEnd w:id="143"/>
      <w:r w:rsidR="00933534">
        <w:rPr>
          <w:rStyle w:val="CommentReference"/>
        </w:rPr>
        <w:commentReference w:id="143"/>
      </w:r>
    </w:p>
    <w:p w14:paraId="32B5D2BC" w14:textId="77777777" w:rsidR="00802C95" w:rsidRDefault="00802C95">
      <w:pPr>
        <w:spacing w:before="10" w:after="0" w:line="190" w:lineRule="exact"/>
        <w:rPr>
          <w:sz w:val="19"/>
          <w:szCs w:val="19"/>
        </w:rPr>
      </w:pPr>
    </w:p>
    <w:p w14:paraId="04623E3B" w14:textId="77777777" w:rsidR="00802C95" w:rsidRDefault="00CA6E64">
      <w:pPr>
        <w:spacing w:after="0" w:line="240" w:lineRule="auto"/>
        <w:ind w:left="300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AU" w:eastAsia="zh-CN"/>
        </w:rPr>
        <w:drawing>
          <wp:inline distT="0" distB="0" distL="0" distR="0" wp14:anchorId="451B10F5" wp14:editId="3A665DEC">
            <wp:extent cx="2473325" cy="31242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1F4C" w14:textId="77777777" w:rsidR="00802C95" w:rsidRDefault="00802C95">
      <w:pPr>
        <w:spacing w:before="5" w:after="0" w:line="140" w:lineRule="exact"/>
        <w:rPr>
          <w:sz w:val="14"/>
          <w:szCs w:val="14"/>
        </w:rPr>
      </w:pPr>
    </w:p>
    <w:p w14:paraId="618F737C" w14:textId="77777777" w:rsidR="00802C95" w:rsidRDefault="007D5015">
      <w:pPr>
        <w:spacing w:after="0" w:line="240" w:lineRule="auto"/>
        <w:ind w:left="1723" w:right="-20"/>
        <w:rPr>
          <w:rFonts w:ascii="Arial" w:eastAsia="Arial" w:hAnsi="Arial" w:cs="Arial"/>
          <w:sz w:val="24"/>
          <w:szCs w:val="24"/>
        </w:rPr>
      </w:pPr>
      <w:commentRangeStart w:id="144"/>
      <w:r>
        <w:rPr>
          <w:rFonts w:ascii="Arial" w:eastAsia="Arial" w:hAnsi="Arial" w:cs="Arial"/>
          <w:sz w:val="24"/>
          <w:szCs w:val="24"/>
        </w:rPr>
        <w:t>Figu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 </w:t>
      </w:r>
      <w:commentRangeEnd w:id="144"/>
      <w:r w:rsidR="00933534">
        <w:rPr>
          <w:rStyle w:val="CommentReference"/>
        </w:rPr>
        <w:commentReference w:id="144"/>
      </w:r>
      <w:r>
        <w:rPr>
          <w:rFonts w:ascii="Arial" w:eastAsia="Arial" w:hAnsi="Arial" w:cs="Arial"/>
          <w:w w:val="89"/>
          <w:sz w:val="24"/>
          <w:szCs w:val="24"/>
        </w:rPr>
        <w:t>1.10: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acuum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desiccator</w:t>
      </w:r>
      <w:r>
        <w:rPr>
          <w:rFonts w:ascii="Arial" w:eastAsia="Arial" w:hAnsi="Arial" w:cs="Arial"/>
          <w:spacing w:val="18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netting.</w:t>
      </w:r>
    </w:p>
    <w:p w14:paraId="574E43D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08CBF1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28B62C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858E6D3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259BFC87" w14:textId="1D09D589" w:rsidR="00802C95" w:rsidRDefault="007D5015" w:rsidP="00717510">
      <w:pPr>
        <w:spacing w:after="0" w:line="240" w:lineRule="auto"/>
        <w:ind w:left="114" w:right="99"/>
        <w:jc w:val="both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bCs/>
          <w:sz w:val="34"/>
          <w:szCs w:val="34"/>
        </w:rPr>
        <w:t xml:space="preserve">1.8  </w:t>
      </w:r>
      <w:r>
        <w:rPr>
          <w:rFonts w:ascii="Arial" w:eastAsia="Arial" w:hAnsi="Arial" w:cs="Arial"/>
          <w:b/>
          <w:bCs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bCs/>
          <w:w w:val="96"/>
          <w:sz w:val="34"/>
          <w:szCs w:val="34"/>
        </w:rPr>
        <w:t>Characterisation</w:t>
      </w:r>
      <w:ins w:id="145" w:author="Michael Ferry" w:date="2017-10-02T16:06:00Z">
        <w:r w:rsidR="00717510">
          <w:rPr>
            <w:rFonts w:ascii="Arial" w:eastAsia="Arial" w:hAnsi="Arial" w:cs="Arial"/>
            <w:b/>
            <w:bCs/>
            <w:w w:val="96"/>
            <w:sz w:val="34"/>
            <w:szCs w:val="34"/>
          </w:rPr>
          <w:t xml:space="preserve"> of bulk and thin film samples</w:t>
        </w:r>
      </w:ins>
    </w:p>
    <w:p w14:paraId="6C3392A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18DA859" w14:textId="77777777" w:rsidR="00802C95" w:rsidRDefault="00802C95">
      <w:pPr>
        <w:spacing w:before="19" w:after="0" w:line="280" w:lineRule="exact"/>
        <w:rPr>
          <w:sz w:val="28"/>
          <w:szCs w:val="28"/>
        </w:rPr>
      </w:pPr>
    </w:p>
    <w:p w14:paraId="02802119" w14:textId="542B2E75" w:rsidR="00802C95" w:rsidDel="00717510" w:rsidRDefault="007D5015">
      <w:pPr>
        <w:spacing w:after="0" w:line="283" w:lineRule="auto"/>
        <w:ind w:left="114" w:right="52"/>
        <w:jc w:val="both"/>
        <w:rPr>
          <w:del w:id="146" w:author="Michael Ferry" w:date="2017-10-02T16:06:00Z"/>
          <w:rFonts w:ascii="Arial" w:eastAsia="Arial" w:hAnsi="Arial" w:cs="Arial"/>
          <w:sz w:val="24"/>
          <w:szCs w:val="24"/>
        </w:rPr>
      </w:pPr>
      <w:del w:id="147" w:author="Michael Ferry" w:date="2017-10-02T16:06:00Z">
        <w:r w:rsidDel="00717510">
          <w:rPr>
            <w:rFonts w:ascii="Arial" w:eastAsia="Arial" w:hAnsi="Arial" w:cs="Arial"/>
            <w:sz w:val="24"/>
            <w:szCs w:val="24"/>
          </w:rPr>
          <w:delText>Both bulk</w:delText>
        </w:r>
        <w:r w:rsidDel="00717510">
          <w:rPr>
            <w:rFonts w:ascii="Arial" w:eastAsia="Arial" w:hAnsi="Arial" w:cs="Arial"/>
            <w:spacing w:val="36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and</w:delText>
        </w:r>
        <w:r w:rsidDel="00717510">
          <w:rPr>
            <w:rFonts w:ascii="Arial" w:eastAsia="Arial" w:hAnsi="Arial" w:cs="Arial"/>
            <w:spacing w:val="4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film</w:delText>
        </w:r>
        <w:r w:rsidDel="00717510">
          <w:rPr>
            <w:rFonts w:ascii="Arial" w:eastAsia="Arial" w:hAnsi="Arial" w:cs="Arial"/>
            <w:spacing w:val="49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Mg</w:delText>
        </w:r>
        <w:r w:rsidDel="00717510">
          <w:rPr>
            <w:rFonts w:ascii="Arial" w:eastAsia="Arial" w:hAnsi="Arial" w:cs="Arial"/>
            <w:position w:val="-4"/>
            <w:sz w:val="18"/>
            <w:szCs w:val="18"/>
          </w:rPr>
          <w:delText>6</w:delText>
        </w:r>
        <w:r w:rsidDel="00717510">
          <w:rPr>
            <w:rFonts w:ascii="Arial" w:eastAsia="Arial" w:hAnsi="Arial" w:cs="Arial"/>
            <w:spacing w:val="10"/>
            <w:position w:val="-4"/>
            <w:sz w:val="18"/>
            <w:szCs w:val="18"/>
          </w:rPr>
          <w:delText>5</w:delText>
        </w:r>
        <w:r w:rsidDel="00717510">
          <w:rPr>
            <w:rFonts w:ascii="Arial" w:eastAsia="Arial" w:hAnsi="Arial" w:cs="Arial"/>
            <w:sz w:val="24"/>
            <w:szCs w:val="24"/>
          </w:rPr>
          <w:delText>Zn</w:delText>
        </w:r>
        <w:r w:rsidDel="00717510">
          <w:rPr>
            <w:rFonts w:ascii="Arial" w:eastAsia="Arial" w:hAnsi="Arial" w:cs="Arial"/>
            <w:position w:val="-4"/>
            <w:sz w:val="18"/>
            <w:szCs w:val="18"/>
          </w:rPr>
          <w:delText>3</w:delText>
        </w:r>
        <w:r w:rsidDel="00717510">
          <w:rPr>
            <w:rFonts w:ascii="Arial" w:eastAsia="Arial" w:hAnsi="Arial" w:cs="Arial"/>
            <w:spacing w:val="10"/>
            <w:position w:val="-4"/>
            <w:sz w:val="18"/>
            <w:szCs w:val="18"/>
          </w:rPr>
          <w:delText>0</w:delText>
        </w:r>
        <w:r w:rsidDel="00717510">
          <w:rPr>
            <w:rFonts w:ascii="Arial" w:eastAsia="Arial" w:hAnsi="Arial" w:cs="Arial"/>
            <w:sz w:val="24"/>
            <w:szCs w:val="24"/>
          </w:rPr>
          <w:delText>Ca</w:delText>
        </w:r>
        <w:r w:rsidDel="00717510">
          <w:rPr>
            <w:rFonts w:ascii="Arial" w:eastAsia="Arial" w:hAnsi="Arial" w:cs="Arial"/>
            <w:position w:val="-4"/>
            <w:sz w:val="18"/>
            <w:szCs w:val="18"/>
          </w:rPr>
          <w:delText xml:space="preserve">5 </w:delText>
        </w:r>
        <w:r w:rsidDel="00717510">
          <w:rPr>
            <w:rFonts w:ascii="Arial" w:eastAsia="Arial" w:hAnsi="Arial" w:cs="Arial"/>
            <w:spacing w:val="11"/>
            <w:position w:val="-4"/>
            <w:sz w:val="18"/>
            <w:szCs w:val="18"/>
          </w:rPr>
          <w:delText xml:space="preserve"> </w:delText>
        </w:r>
        <w:r w:rsidDel="00717510">
          <w:rPr>
            <w:rFonts w:ascii="Arial" w:eastAsia="Arial" w:hAnsi="Arial" w:cs="Arial"/>
            <w:w w:val="96"/>
            <w:sz w:val="24"/>
            <w:szCs w:val="24"/>
          </w:rPr>
          <w:delText>samples</w:delText>
        </w:r>
        <w:r w:rsidDel="00717510">
          <w:rPr>
            <w:rFonts w:ascii="Arial" w:eastAsia="Arial" w:hAnsi="Arial" w:cs="Arial"/>
            <w:spacing w:val="3"/>
            <w:w w:val="96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we</w:delText>
        </w:r>
        <w:r w:rsidDel="00717510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sz w:val="24"/>
            <w:szCs w:val="24"/>
          </w:rPr>
          <w:delText xml:space="preserve">e </w:delText>
        </w:r>
        <w:r w:rsidDel="00717510">
          <w:rPr>
            <w:rFonts w:ascii="Arial" w:eastAsia="Arial" w:hAnsi="Arial" w:cs="Arial"/>
            <w:w w:val="97"/>
            <w:sz w:val="24"/>
            <w:szCs w:val="24"/>
          </w:rPr>
          <w:delText>characterised</w:delText>
        </w:r>
        <w:r w:rsidDel="00717510">
          <w:rPr>
            <w:rFonts w:ascii="Arial" w:eastAsia="Arial" w:hAnsi="Arial" w:cs="Arial"/>
            <w:spacing w:val="2"/>
            <w:w w:val="97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and</w:delText>
        </w:r>
        <w:r w:rsidDel="00717510">
          <w:rPr>
            <w:rFonts w:ascii="Arial" w:eastAsia="Arial" w:hAnsi="Arial" w:cs="Arial"/>
            <w:spacing w:val="4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analysis</w:delText>
        </w:r>
        <w:r w:rsidDel="00717510">
          <w:rPr>
            <w:rFonts w:ascii="Arial" w:eastAsia="Arial" w:hAnsi="Arial" w:cs="Arial"/>
            <w:spacing w:val="-16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with</w:delText>
        </w:r>
        <w:r w:rsidDel="00717510">
          <w:rPr>
            <w:rFonts w:ascii="Arial" w:eastAsia="Arial" w:hAnsi="Arial" w:cs="Arial"/>
            <w:spacing w:val="55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w w:val="103"/>
            <w:sz w:val="24"/>
            <w:szCs w:val="24"/>
          </w:rPr>
          <w:delText>nume</w:delText>
        </w:r>
        <w:r w:rsidDel="00717510">
          <w:rPr>
            <w:rFonts w:ascii="Arial" w:eastAsia="Arial" w:hAnsi="Arial" w:cs="Arial"/>
            <w:spacing w:val="-4"/>
            <w:w w:val="103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w w:val="97"/>
            <w:sz w:val="24"/>
            <w:szCs w:val="24"/>
          </w:rPr>
          <w:delText xml:space="preserve">ous </w:delText>
        </w:r>
        <w:r w:rsidDel="00717510">
          <w:rPr>
            <w:rFonts w:ascii="Arial" w:eastAsia="Arial" w:hAnsi="Arial" w:cs="Arial"/>
            <w:sz w:val="24"/>
            <w:szCs w:val="24"/>
          </w:rPr>
          <w:delText>techniques.</w:delText>
        </w:r>
      </w:del>
    </w:p>
    <w:p w14:paraId="0882697E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0E15BD1A" w14:textId="2DE1BFB7" w:rsidR="00802C95" w:rsidRDefault="007D5015">
      <w:pPr>
        <w:spacing w:before="99" w:after="0" w:line="240" w:lineRule="auto"/>
        <w:ind w:left="114" w:right="481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1.8.1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commentRangeStart w:id="148"/>
      <w:del w:id="149" w:author="Michael Ferry" w:date="2017-10-02T16:06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Stylus</w:delText>
        </w:r>
        <w:r w:rsidDel="00717510">
          <w:rPr>
            <w:rFonts w:ascii="Arial" w:eastAsia="Arial" w:hAnsi="Arial" w:cs="Arial"/>
            <w:b/>
            <w:bCs/>
            <w:spacing w:val="-23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profiler</w:delText>
        </w:r>
        <w:r w:rsidDel="00717510">
          <w:rPr>
            <w:rFonts w:ascii="Arial" w:eastAsia="Arial" w:hAnsi="Arial" w:cs="Arial"/>
            <w:b/>
            <w:bCs/>
            <w:spacing w:val="-6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  <w:commentRangeEnd w:id="148"/>
        <w:r w:rsidR="00717510" w:rsidDel="00717510">
          <w:rPr>
            <w:rStyle w:val="CommentReference"/>
          </w:rPr>
          <w:commentReference w:id="148"/>
        </w:r>
      </w:del>
      <w:ins w:id="150" w:author="Michael Ferry" w:date="2017-10-02T16:08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Thin f</w:t>
        </w:r>
      </w:ins>
      <w:ins w:id="151" w:author="Michael Ferry" w:date="2017-10-02T16:06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ilm thickness</w:t>
        </w:r>
      </w:ins>
    </w:p>
    <w:p w14:paraId="73044D0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70ADD4C" w14:textId="77777777" w:rsidR="00802C95" w:rsidRDefault="00802C95">
      <w:pPr>
        <w:spacing w:before="2" w:after="0" w:line="220" w:lineRule="exact"/>
      </w:pPr>
    </w:p>
    <w:p w14:paraId="46D851D9" w14:textId="51BE932F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Nominal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stylus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ofiler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(Dektak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2A,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Germany). A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slide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2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chambe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 allowing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substrates</w:t>
      </w:r>
      <w:r>
        <w:rPr>
          <w:rFonts w:ascii="Arial" w:eastAsia="Arial" w:hAnsi="Arial" w:cs="Arial"/>
          <w:spacing w:val="-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act</w:t>
      </w:r>
      <w:r>
        <w:rPr>
          <w:rFonts w:ascii="Arial" w:eastAsia="Arial" w:hAnsi="Arial" w:cs="Arial"/>
          <w:spacing w:val="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as</w:t>
      </w:r>
      <w:r>
        <w:rPr>
          <w:rFonts w:ascii="Arial" w:eastAsia="Arial" w:hAnsi="Arial" w:cs="Arial"/>
          <w:spacing w:val="-1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mask.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ements</w:t>
      </w:r>
      <w:r>
        <w:rPr>
          <w:rFonts w:ascii="Arial" w:eastAsia="Arial" w:hAnsi="Arial" w:cs="Arial"/>
          <w:spacing w:val="-11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taken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measuring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height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ins w:id="152" w:author="Michael Ferry" w:date="2017-10-02T16:02:00Z">
        <w:r w:rsidR="00717510">
          <w:rPr>
            <w:rFonts w:ascii="Arial" w:eastAsia="Arial" w:hAnsi="Arial" w:cs="Arial"/>
            <w:spacing w:val="50"/>
            <w:sz w:val="24"/>
            <w:szCs w:val="24"/>
          </w:rPr>
          <w:t>-</w:t>
        </w:r>
      </w:ins>
      <w:del w:id="153" w:author="Michael Ferry" w:date="2017-10-02T16:02:00Z">
        <w:r w:rsidDel="00717510">
          <w:rPr>
            <w:rFonts w:ascii="Arial" w:eastAsia="Arial" w:hAnsi="Arial" w:cs="Arial"/>
            <w:spacing w:val="50"/>
            <w:sz w:val="24"/>
            <w:szCs w:val="24"/>
          </w:rPr>
          <w:delText xml:space="preserve"> </w:delText>
        </w:r>
      </w:del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thickness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used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estimate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rate.</w:t>
      </w:r>
    </w:p>
    <w:p w14:paraId="73C8D63C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7ACFA4E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AF6C59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806A27F" w14:textId="092B2D0F" w:rsidR="00802C95" w:rsidRDefault="007D5015">
      <w:pPr>
        <w:spacing w:after="0" w:line="240" w:lineRule="auto"/>
        <w:ind w:left="114" w:right="604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1.8.2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commentRangeStart w:id="154"/>
      <w:del w:id="155" w:author="Michael Ferry" w:date="2017-10-02T16:05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SEM</w:delText>
        </w:r>
        <w:r w:rsidDel="00717510">
          <w:rPr>
            <w:rFonts w:ascii="Arial" w:eastAsia="Arial" w:hAnsi="Arial" w:cs="Arial"/>
            <w:b/>
            <w:bCs/>
            <w:spacing w:val="24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  <w:commentRangeEnd w:id="154"/>
        <w:r w:rsidR="00717510" w:rsidDel="00717510">
          <w:rPr>
            <w:rStyle w:val="CommentReference"/>
          </w:rPr>
          <w:commentReference w:id="154"/>
        </w:r>
      </w:del>
      <w:ins w:id="156" w:author="Michael Ferry" w:date="2017-10-02T16:05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Scanning electron m</w:t>
        </w:r>
      </w:ins>
      <w:ins w:id="157" w:author="Michael Ferry" w:date="2017-10-02T16:06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icroscopy</w:t>
        </w:r>
      </w:ins>
    </w:p>
    <w:p w14:paraId="7194B2E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0A06723" w14:textId="77777777" w:rsidR="00802C95" w:rsidRDefault="00802C95">
      <w:pPr>
        <w:spacing w:before="2" w:after="0" w:line="220" w:lineRule="exact"/>
      </w:pPr>
    </w:p>
    <w:p w14:paraId="54A1A977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elect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oscopy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(SEM)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(S3400-N, Hitachi,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Japan;</w:t>
      </w:r>
      <w:r>
        <w:rPr>
          <w:rFonts w:ascii="Arial" w:eastAsia="Arial" w:hAnsi="Arial" w:cs="Arial"/>
          <w:spacing w:val="-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Nova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NanoSEM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230/450,</w:t>
      </w:r>
      <w:r>
        <w:rPr>
          <w:rFonts w:ascii="Arial" w:eastAsia="Arial" w:hAnsi="Arial" w:cs="Arial"/>
          <w:spacing w:val="1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FEI,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8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Netherlands).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Imaging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4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µ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spot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size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3,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14:paraId="58EF2EE5" w14:textId="77777777" w:rsidR="00802C95" w:rsidRDefault="007D5015">
      <w:pPr>
        <w:spacing w:before="2" w:after="0" w:line="240" w:lineRule="auto"/>
        <w:ind w:left="114" w:right="913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3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w w:val="93"/>
          <w:sz w:val="24"/>
          <w:szCs w:val="24"/>
        </w:rPr>
        <w:t>m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6AE6D9E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542ADD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A14D89E" w14:textId="77777777" w:rsidR="00802C95" w:rsidRDefault="00802C95">
      <w:pPr>
        <w:spacing w:before="15" w:after="0" w:line="260" w:lineRule="exact"/>
        <w:rPr>
          <w:sz w:val="26"/>
          <w:szCs w:val="26"/>
        </w:rPr>
      </w:pPr>
    </w:p>
    <w:p w14:paraId="6CC6FD5D" w14:textId="0A44E43D" w:rsidR="00802C95" w:rsidRDefault="007D5015">
      <w:pPr>
        <w:spacing w:after="0" w:line="240" w:lineRule="auto"/>
        <w:ind w:left="114" w:right="6095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1.8.3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58" w:author="Michael Ferry" w:date="2017-10-02T16:05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EDS</w:delText>
        </w:r>
        <w:r w:rsidDel="00717510">
          <w:rPr>
            <w:rFonts w:ascii="Arial" w:eastAsia="Arial" w:hAnsi="Arial" w:cs="Arial"/>
            <w:b/>
            <w:bCs/>
            <w:spacing w:val="6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59" w:author="Michael Ferry" w:date="2017-10-02T16:05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Composition of bulk and thin film samples</w:t>
        </w:r>
      </w:ins>
    </w:p>
    <w:p w14:paraId="28F2BC1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25A595" w14:textId="77777777" w:rsidR="00802C95" w:rsidRDefault="00802C95">
      <w:pPr>
        <w:spacing w:before="2" w:after="0" w:line="220" w:lineRule="exact"/>
      </w:pPr>
    </w:p>
    <w:p w14:paraId="564DEA98" w14:textId="77777777" w:rsidR="00802C95" w:rsidRDefault="007D5015">
      <w:pPr>
        <w:spacing w:after="0" w:line="306" w:lineRule="auto"/>
        <w:ind w:left="114" w:right="51"/>
        <w:jc w:val="both"/>
        <w:rPr>
          <w:rFonts w:ascii="Arial" w:eastAsia="Arial" w:hAnsi="Arial" w:cs="Arial"/>
          <w:sz w:val="24"/>
          <w:szCs w:val="24"/>
        </w:rPr>
      </w:pPr>
      <w:commentRangeStart w:id="160"/>
      <w:r>
        <w:rPr>
          <w:rFonts w:ascii="Arial" w:eastAsia="Arial" w:hAnsi="Arial" w:cs="Arial"/>
          <w:sz w:val="24"/>
          <w:szCs w:val="24"/>
        </w:rPr>
        <w:t>Alloy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composition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commentRangeEnd w:id="160"/>
      <w:r w:rsidR="00717510">
        <w:rPr>
          <w:rStyle w:val="CommentReference"/>
        </w:rPr>
        <w:commentReference w:id="160"/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homogeneity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confirmed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SEM-EDS</w:t>
      </w:r>
      <w:r>
        <w:rPr>
          <w:rFonts w:ascii="Arial" w:eastAsia="Arial" w:hAnsi="Arial" w:cs="Arial"/>
          <w:spacing w:val="-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(S3400-N,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Hitachi,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Japan; Nova  NanoSEM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230/450,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FEI,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Netherlands). 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-maps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collected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-3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15</w:t>
      </w:r>
      <w:r>
        <w:rPr>
          <w:rFonts w:ascii="Arial" w:eastAsia="Arial" w:hAnsi="Arial" w:cs="Arial"/>
          <w:spacing w:val="-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1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µ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spot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size</w:t>
      </w:r>
      <w:r>
        <w:rPr>
          <w:rFonts w:ascii="Arial" w:eastAsia="Arial" w:hAnsi="Arial" w:cs="Arial"/>
          <w:spacing w:val="1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4.2,</w:t>
      </w:r>
      <w:r>
        <w:rPr>
          <w:rFonts w:ascii="Arial" w:eastAsia="Arial" w:hAnsi="Arial" w:cs="Arial"/>
          <w:spacing w:val="-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counts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500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-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>p</w:t>
      </w:r>
      <w:r>
        <w:rPr>
          <w:rFonts w:ascii="Arial" w:eastAsia="Arial" w:hAnsi="Arial" w:cs="Arial"/>
          <w:i/>
          <w:w w:val="77"/>
          <w:sz w:val="24"/>
          <w:szCs w:val="24"/>
        </w:rPr>
        <w:t xml:space="preserve">s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dead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less than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20%,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working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distance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(Nova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NanoSEM)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 xml:space="preserve">m </w:t>
      </w:r>
      <w:r>
        <w:rPr>
          <w:rFonts w:ascii="Arial" w:eastAsia="Arial" w:hAnsi="Arial" w:cs="Arial"/>
          <w:w w:val="93"/>
          <w:sz w:val="24"/>
          <w:szCs w:val="24"/>
        </w:rPr>
        <w:t>(S3400-N),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collection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42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15 </w:t>
      </w:r>
      <w:r>
        <w:rPr>
          <w:rFonts w:ascii="Arial" w:eastAsia="Arial" w:hAnsi="Arial" w:cs="Arial"/>
          <w:w w:val="101"/>
          <w:sz w:val="24"/>
          <w:szCs w:val="24"/>
        </w:rPr>
        <w:t>minutes.</w:t>
      </w:r>
    </w:p>
    <w:p w14:paraId="062D9C2C" w14:textId="77777777" w:rsidR="00802C95" w:rsidRDefault="00802C95">
      <w:pPr>
        <w:spacing w:before="6" w:after="0" w:line="190" w:lineRule="exact"/>
        <w:rPr>
          <w:sz w:val="19"/>
          <w:szCs w:val="19"/>
        </w:rPr>
      </w:pPr>
    </w:p>
    <w:p w14:paraId="1ECCEB0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661110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4D64CAC" w14:textId="387E6F2C" w:rsidR="00802C95" w:rsidRDefault="007D5015">
      <w:pPr>
        <w:spacing w:after="0" w:line="240" w:lineRule="auto"/>
        <w:ind w:left="114" w:right="6063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1.8.4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61" w:author="Michael Ferry" w:date="2017-10-02T16:05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DSC</w:delText>
        </w:r>
        <w:r w:rsidDel="00717510">
          <w:rPr>
            <w:rFonts w:ascii="Arial" w:eastAsia="Arial" w:hAnsi="Arial" w:cs="Arial"/>
            <w:b/>
            <w:bCs/>
            <w:spacing w:val="24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62" w:author="Michael Ferry" w:date="2017-10-02T16:05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Differential scanning calorimetry</w:t>
        </w:r>
      </w:ins>
    </w:p>
    <w:p w14:paraId="6C483F3E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AAF28C8" w14:textId="77777777" w:rsidR="00802C95" w:rsidRDefault="00802C95">
      <w:pPr>
        <w:spacing w:before="2" w:after="0" w:line="220" w:lineRule="exact"/>
      </w:pPr>
    </w:p>
    <w:p w14:paraId="1CBC52DB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Isoch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onic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(204</w:t>
      </w:r>
      <w:r>
        <w:rPr>
          <w:rFonts w:ascii="Arial" w:eastAsia="Arial" w:hAnsi="Arial" w:cs="Arial"/>
          <w:spacing w:val="-2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F1</w:t>
      </w:r>
      <w:r>
        <w:rPr>
          <w:rFonts w:ascii="Arial" w:eastAsia="Arial" w:hAnsi="Arial" w:cs="Arial"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Phoenix,</w:t>
      </w:r>
      <w:r>
        <w:rPr>
          <w:rFonts w:ascii="Arial" w:eastAsia="Arial" w:hAnsi="Arial" w:cs="Arial"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Netzsch,</w:t>
      </w:r>
      <w:r>
        <w:rPr>
          <w:rFonts w:ascii="Arial" w:eastAsia="Arial" w:hAnsi="Arial" w:cs="Arial"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carried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out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ucibles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otective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atmosphe</w:t>
      </w:r>
      <w:r>
        <w:rPr>
          <w:rFonts w:ascii="Arial" w:eastAsia="Arial" w:hAnsi="Arial" w:cs="Arial"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 xml:space="preserve">e </w:t>
      </w:r>
      <w:r>
        <w:rPr>
          <w:rFonts w:ascii="Arial" w:eastAsia="Arial" w:hAnsi="Arial" w:cs="Arial"/>
          <w:spacing w:val="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(99.997</w:t>
      </w:r>
      <w:r>
        <w:rPr>
          <w:rFonts w:ascii="Arial" w:eastAsia="Arial" w:hAnsi="Arial" w:cs="Arial"/>
          <w:spacing w:val="-1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vol.%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purity).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Scans</w:t>
      </w:r>
      <w:r>
        <w:rPr>
          <w:rFonts w:ascii="Arial" w:eastAsia="Arial" w:hAnsi="Arial" w:cs="Arial"/>
          <w:spacing w:val="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rates</w:t>
      </w:r>
      <w:r>
        <w:rPr>
          <w:rFonts w:ascii="Arial" w:eastAsia="Arial" w:hAnsi="Arial" w:cs="Arial"/>
          <w:spacing w:val="-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pacing w:val="9"/>
          <w:sz w:val="24"/>
          <w:szCs w:val="24"/>
        </w:rPr>
        <w:t>(</w:t>
      </w:r>
      <w:r>
        <w:rPr>
          <w:rFonts w:ascii="Arial" w:eastAsia="Arial" w:hAnsi="Arial" w:cs="Arial"/>
          <w:i/>
          <w:spacing w:val="3"/>
          <w:sz w:val="24"/>
          <w:szCs w:val="24"/>
        </w:rPr>
        <w:t>β</w:t>
      </w:r>
      <w:r>
        <w:rPr>
          <w:rFonts w:ascii="Arial" w:eastAsia="Arial" w:hAnsi="Arial" w:cs="Arial"/>
          <w:sz w:val="24"/>
          <w:szCs w:val="24"/>
        </w:rPr>
        <w:t>s) 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w w:val="99"/>
          <w:sz w:val="24"/>
          <w:szCs w:val="24"/>
        </w:rPr>
        <w:t>n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7FC358FF" w14:textId="77777777" w:rsidR="00802C95" w:rsidRDefault="00802C95">
      <w:pPr>
        <w:spacing w:before="2" w:after="0" w:line="180" w:lineRule="exact"/>
        <w:rPr>
          <w:sz w:val="18"/>
          <w:szCs w:val="18"/>
        </w:rPr>
      </w:pPr>
    </w:p>
    <w:p w14:paraId="043A2CBF" w14:textId="3D29649E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Isothermal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elaxation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was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ins w:id="163" w:author="Michael Ferry" w:date="2017-10-02T16:03:00Z">
        <w:r w:rsidR="00717510">
          <w:rPr>
            <w:rFonts w:ascii="Arial" w:eastAsia="Arial" w:hAnsi="Arial" w:cs="Arial"/>
            <w:sz w:val="24"/>
            <w:szCs w:val="24"/>
          </w:rPr>
          <w:t>per</w:t>
        </w:r>
      </w:ins>
      <w:del w:id="164" w:author="Michael Ferry" w:date="2017-10-02T16:03:00Z">
        <w:r w:rsidDel="00717510">
          <w:rPr>
            <w:rFonts w:ascii="Arial" w:eastAsia="Arial" w:hAnsi="Arial" w:cs="Arial"/>
            <w:sz w:val="24"/>
            <w:szCs w:val="24"/>
          </w:rPr>
          <w:delText>p</w:delText>
        </w:r>
        <w:r w:rsidDel="00717510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sz w:val="24"/>
            <w:szCs w:val="24"/>
          </w:rPr>
          <w:delText>e</w:delText>
        </w:r>
      </w:del>
      <w:r>
        <w:rPr>
          <w:rFonts w:ascii="Arial" w:eastAsia="Arial" w:hAnsi="Arial" w:cs="Arial"/>
          <w:sz w:val="24"/>
          <w:szCs w:val="24"/>
        </w:rPr>
        <w:t xml:space="preserve">formed 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at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holding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time,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w w:val="118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oom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e.</w:t>
      </w:r>
    </w:p>
    <w:p w14:paraId="46D34379" w14:textId="77777777" w:rsidR="00802C95" w:rsidRDefault="00802C95">
      <w:pPr>
        <w:spacing w:before="2" w:after="0" w:line="180" w:lineRule="exact"/>
        <w:rPr>
          <w:sz w:val="18"/>
          <w:szCs w:val="18"/>
        </w:rPr>
      </w:pPr>
    </w:p>
    <w:p w14:paraId="31D0599E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XRD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eated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 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>n</w:t>
      </w:r>
      <w:r>
        <w:rPr>
          <w:rFonts w:ascii="Arial" w:eastAsia="Arial" w:hAnsi="Arial" w:cs="Arial"/>
          <w:i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followed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e.</w:t>
      </w:r>
    </w:p>
    <w:p w14:paraId="210AC204" w14:textId="77777777" w:rsidR="00802C95" w:rsidRDefault="00802C95">
      <w:pPr>
        <w:spacing w:before="2" w:after="0" w:line="180" w:lineRule="exact"/>
        <w:rPr>
          <w:sz w:val="18"/>
          <w:szCs w:val="18"/>
        </w:rPr>
      </w:pPr>
    </w:p>
    <w:p w14:paraId="34C1CF19" w14:textId="67454F4C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Isothermal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crystallisation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ins w:id="165" w:author="Michael Ferry" w:date="2017-10-02T16:04:00Z">
        <w:r w:rsidR="00717510">
          <w:rPr>
            <w:rFonts w:ascii="Arial" w:eastAsia="Arial" w:hAnsi="Arial" w:cs="Arial"/>
            <w:sz w:val="24"/>
            <w:szCs w:val="24"/>
          </w:rPr>
          <w:t>er</w:t>
        </w:r>
      </w:ins>
      <w:del w:id="166" w:author="Michael Ferry" w:date="2017-10-02T16:03:00Z">
        <w:r w:rsidDel="00717510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sz w:val="24"/>
            <w:szCs w:val="24"/>
          </w:rPr>
          <w:delText>e</w:delText>
        </w:r>
      </w:del>
      <w:r>
        <w:rPr>
          <w:rFonts w:ascii="Arial" w:eastAsia="Arial" w:hAnsi="Arial" w:cs="Arial"/>
          <w:sz w:val="24"/>
          <w:szCs w:val="24"/>
        </w:rPr>
        <w:t xml:space="preserve">formed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by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heating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variable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rate </w:t>
      </w:r>
      <w:r>
        <w:rPr>
          <w:rFonts w:ascii="Arial" w:eastAsia="Arial" w:hAnsi="Arial" w:cs="Arial"/>
          <w:sz w:val="24"/>
          <w:szCs w:val="24"/>
        </w:rPr>
        <w:lastRenderedPageBreak/>
        <w:t>to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they 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minimal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practicable</w:t>
      </w:r>
    </w:p>
    <w:p w14:paraId="0A32BC0A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576489D2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4708345A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sensor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fluctuations. 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then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time,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quenched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oom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level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ol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equi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isothermal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low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data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esolution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these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experiments.</w:t>
      </w:r>
    </w:p>
    <w:p w14:paraId="20CD2C3A" w14:textId="77777777" w:rsidR="00802C95" w:rsidRDefault="00802C95">
      <w:pPr>
        <w:spacing w:before="7" w:after="0" w:line="180" w:lineRule="exact"/>
        <w:rPr>
          <w:sz w:val="18"/>
          <w:szCs w:val="18"/>
        </w:rPr>
      </w:pPr>
    </w:p>
    <w:p w14:paraId="7A266424" w14:textId="06615F5F" w:rsidR="00802C95" w:rsidRDefault="007D5015">
      <w:pPr>
        <w:spacing w:after="0" w:line="288" w:lineRule="exact"/>
        <w:ind w:left="91" w:right="7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able</w:t>
      </w:r>
      <w:r>
        <w:rPr>
          <w:rFonts w:ascii="Arial" w:eastAsia="Arial" w:hAnsi="Arial" w:cs="Arial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1.2:</w:t>
      </w:r>
      <w:r>
        <w:rPr>
          <w:rFonts w:ascii="Arial" w:eastAsia="Arial" w:hAnsi="Arial" w:cs="Arial"/>
          <w:spacing w:val="1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Example</w:t>
      </w:r>
      <w:ins w:id="167" w:author="Michael Ferry" w:date="2017-10-02T16:07:00Z">
        <w:r w:rsidR="00717510">
          <w:rPr>
            <w:rFonts w:ascii="Arial" w:eastAsia="Arial" w:hAnsi="Arial" w:cs="Arial"/>
            <w:sz w:val="24"/>
            <w:szCs w:val="24"/>
          </w:rPr>
          <w:t xml:space="preserve"> of an</w:t>
        </w:r>
      </w:ins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crystallisation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DSC</w:t>
      </w:r>
      <w:r>
        <w:rPr>
          <w:rFonts w:ascii="Arial" w:eastAsia="Arial" w:hAnsi="Arial" w:cs="Arial"/>
          <w:spacing w:val="-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variable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C.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An </w:t>
      </w:r>
      <w:r>
        <w:rPr>
          <w:rFonts w:ascii="Arial" w:eastAsia="Arial" w:hAnsi="Arial" w:cs="Arial"/>
          <w:sz w:val="24"/>
          <w:szCs w:val="24"/>
        </w:rPr>
        <w:t>isothermal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higher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would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ence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each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ste</w:t>
      </w:r>
      <w:r>
        <w:rPr>
          <w:rFonts w:ascii="Arial" w:eastAsia="Arial" w:hAnsi="Arial" w:cs="Arial"/>
          <w:w w:val="101"/>
          <w:sz w:val="24"/>
          <w:szCs w:val="24"/>
        </w:rPr>
        <w:t xml:space="preserve">p, </w:t>
      </w:r>
      <w:r>
        <w:rPr>
          <w:rFonts w:ascii="Arial" w:eastAsia="Arial" w:hAnsi="Arial" w:cs="Arial"/>
          <w:w w:val="96"/>
          <w:sz w:val="24"/>
          <w:szCs w:val="24"/>
        </w:rPr>
        <w:t>except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starting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(i.e.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steps</w:t>
      </w:r>
      <w:r>
        <w:rPr>
          <w:rFonts w:ascii="Arial" w:eastAsia="Arial" w:hAnsi="Arial" w:cs="Arial"/>
          <w:spacing w:val="-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except</w:t>
      </w:r>
      <w:r>
        <w:rPr>
          <w:rFonts w:ascii="Arial" w:eastAsia="Arial" w:hAnsi="Arial" w:cs="Arial"/>
          <w:spacing w:val="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6"/>
          <w:sz w:val="24"/>
          <w:szCs w:val="24"/>
        </w:rPr>
        <w:t>C).</w:t>
      </w:r>
    </w:p>
    <w:p w14:paraId="2DDCA653" w14:textId="77777777" w:rsidR="00802C95" w:rsidRDefault="00802C95">
      <w:pPr>
        <w:spacing w:before="12" w:after="0" w:line="260" w:lineRule="exact"/>
        <w:rPr>
          <w:sz w:val="26"/>
          <w:szCs w:val="26"/>
        </w:rPr>
      </w:pPr>
    </w:p>
    <w:p w14:paraId="04E591B4" w14:textId="77777777" w:rsidR="00802C95" w:rsidRDefault="00CA6E64">
      <w:pPr>
        <w:tabs>
          <w:tab w:val="left" w:pos="3640"/>
          <w:tab w:val="left" w:pos="5260"/>
          <w:tab w:val="left" w:pos="6560"/>
        </w:tabs>
        <w:spacing w:before="18" w:after="0" w:line="240" w:lineRule="auto"/>
        <w:ind w:left="2059" w:right="2099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  <w:lang w:val="en-AU" w:eastAsia="zh-CN"/>
        </w:rPr>
        <mc:AlternateContent>
          <mc:Choice Requires="wpg">
            <w:drawing>
              <wp:anchor distT="0" distB="0" distL="114300" distR="114300" simplePos="0" relativeHeight="503313663" behindDoc="1" locked="0" layoutInCell="1" allowOverlap="1" wp14:anchorId="042DF530" wp14:editId="7223ECBB">
                <wp:simplePos x="0" y="0"/>
                <wp:positionH relativeFrom="page">
                  <wp:posOffset>1903730</wp:posOffset>
                </wp:positionH>
                <wp:positionV relativeFrom="paragraph">
                  <wp:posOffset>-22225</wp:posOffset>
                </wp:positionV>
                <wp:extent cx="3715385" cy="1270"/>
                <wp:effectExtent l="8255" t="6350" r="10160" b="11430"/>
                <wp:wrapNone/>
                <wp:docPr id="1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15385" cy="1270"/>
                          <a:chOff x="2998" y="-35"/>
                          <a:chExt cx="5851" cy="2"/>
                        </a:xfrm>
                      </wpg:grpSpPr>
                      <wps:wsp>
                        <wps:cNvPr id="13" name="Freeform 3"/>
                        <wps:cNvSpPr>
                          <a:spLocks/>
                        </wps:cNvSpPr>
                        <wps:spPr bwMode="auto">
                          <a:xfrm>
                            <a:off x="2998" y="-35"/>
                            <a:ext cx="5851" cy="2"/>
                          </a:xfrm>
                          <a:custGeom>
                            <a:avLst/>
                            <a:gdLst>
                              <a:gd name="T0" fmla="+- 0 2998 2998"/>
                              <a:gd name="T1" fmla="*/ T0 w 5851"/>
                              <a:gd name="T2" fmla="+- 0 8848 2998"/>
                              <a:gd name="T3" fmla="*/ T2 w 585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851">
                                <a:moveTo>
                                  <a:pt x="0" y="0"/>
                                </a:moveTo>
                                <a:lnTo>
                                  <a:pt x="5850" y="0"/>
                                </a:lnTo>
                              </a:path>
                            </a:pathLst>
                          </a:custGeom>
                          <a:noFill/>
                          <a:ln w="1188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90A6C" id="Group 2" o:spid="_x0000_s1026" style="position:absolute;margin-left:149.9pt;margin-top:-1.75pt;width:292.55pt;height:.1pt;z-index:-2817;mso-position-horizontal-relative:page" coordorigin="2998,-35" coordsize="5851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">
                <v:shape id="Freeform 3" o:spid="_x0000_s1027" style="position:absolute;left:2998;top:-35;width:5851;height:2;visibility:visible;mso-wrap-style:square;v-text-anchor:top" coordsize="585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Eh38MA&#10;AADbAAAADwAAAGRycy9kb3ducmV2LnhtbERPTWvCQBC9F/wPywje6sZKi6SuQQpBwR5abQVv0+yY&#10;jWZnY3bV+O+7QqG3ebzPmWadrcWFWl85VjAaJiCIC6crLhV8bfLHCQgfkDXWjknBjTxks97DFFPt&#10;rvxJl3UoRQxhn6ICE0KTSukLQxb90DXEkdu71mKIsC2lbvEaw20tn5LkRVqsODYYbOjNUHFcn62C&#10;1Xv5nP8cttrsT7fdx5kX9fdprNSg381fQQTqwr/4z73Ucf4Y7r/EA+Ts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cEh38MAAADbAAAADwAAAAAAAAAAAAAAAACYAgAAZHJzL2Rv&#10;d25yZXYueG1sUEsFBgAAAAAEAAQA9QAAAIgDAAAAAA==&#10;" path="m,l5850,e" filled="f" strokeweight=".33019mm">
                  <v:path arrowok="t" o:connecttype="custom" o:connectlocs="0,0;5850,0" o:connectangles="0,0"/>
                </v:shape>
                <w10:wrap anchorx="page"/>
              </v:group>
            </w:pict>
          </mc:Fallback>
        </mc:AlternateContent>
      </w:r>
      <w:r w:rsidR="007D5015">
        <w:rPr>
          <w:rFonts w:ascii="Arial" w:eastAsia="Arial" w:hAnsi="Arial" w:cs="Arial"/>
          <w:spacing w:val="-22"/>
          <w:sz w:val="24"/>
          <w:szCs w:val="24"/>
        </w:rPr>
        <w:t>T</w:t>
      </w:r>
      <w:r w:rsidR="007D5015">
        <w:rPr>
          <w:rFonts w:ascii="Arial" w:eastAsia="Arial" w:hAnsi="Arial" w:cs="Arial"/>
          <w:sz w:val="24"/>
          <w:szCs w:val="24"/>
        </w:rPr>
        <w:t>emperatu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</w:t>
      </w:r>
      <w:r w:rsidR="007D5015">
        <w:rPr>
          <w:rFonts w:ascii="Arial" w:eastAsia="Arial" w:hAnsi="Arial" w:cs="Arial"/>
          <w:sz w:val="24"/>
          <w:szCs w:val="24"/>
        </w:rPr>
        <w:tab/>
        <w:t>Heating</w:t>
      </w:r>
      <w:r w:rsidR="007D5015"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Rate</w:t>
      </w:r>
      <w:r w:rsidR="007D5015">
        <w:rPr>
          <w:rFonts w:ascii="Arial" w:eastAsia="Arial" w:hAnsi="Arial" w:cs="Arial"/>
          <w:sz w:val="24"/>
          <w:szCs w:val="24"/>
        </w:rPr>
        <w:tab/>
      </w:r>
      <w:r w:rsidR="007D5015">
        <w:rPr>
          <w:rFonts w:ascii="Arial" w:eastAsia="Arial" w:hAnsi="Arial" w:cs="Arial"/>
          <w:w w:val="93"/>
          <w:sz w:val="24"/>
          <w:szCs w:val="24"/>
        </w:rPr>
        <w:t>Step</w:t>
      </w:r>
      <w:r w:rsidR="007D5015"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pacing w:val="-13"/>
          <w:sz w:val="24"/>
          <w:szCs w:val="24"/>
        </w:rPr>
        <w:t>T</w:t>
      </w:r>
      <w:r w:rsidR="007D5015">
        <w:rPr>
          <w:rFonts w:ascii="Arial" w:eastAsia="Arial" w:hAnsi="Arial" w:cs="Arial"/>
          <w:sz w:val="24"/>
          <w:szCs w:val="24"/>
        </w:rPr>
        <w:t>ime</w:t>
      </w:r>
      <w:r w:rsidR="007D5015">
        <w:rPr>
          <w:rFonts w:ascii="Arial" w:eastAsia="Arial" w:hAnsi="Arial" w:cs="Arial"/>
          <w:spacing w:val="-6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ab/>
      </w:r>
      <w:r w:rsidR="007D5015">
        <w:rPr>
          <w:rFonts w:ascii="Arial" w:eastAsia="Arial" w:hAnsi="Arial" w:cs="Arial"/>
          <w:spacing w:val="-22"/>
          <w:sz w:val="24"/>
          <w:szCs w:val="24"/>
        </w:rPr>
        <w:t>T</w:t>
      </w:r>
      <w:r w:rsidR="007D5015">
        <w:rPr>
          <w:rFonts w:ascii="Arial" w:eastAsia="Arial" w:hAnsi="Arial" w:cs="Arial"/>
          <w:sz w:val="24"/>
          <w:szCs w:val="24"/>
        </w:rPr>
        <w:t>otal</w:t>
      </w:r>
      <w:r w:rsidR="007D5015"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pacing w:val="-13"/>
          <w:w w:val="99"/>
          <w:sz w:val="24"/>
          <w:szCs w:val="24"/>
        </w:rPr>
        <w:t>T</w:t>
      </w:r>
      <w:r w:rsidR="007D5015">
        <w:rPr>
          <w:rFonts w:ascii="Arial" w:eastAsia="Arial" w:hAnsi="Arial" w:cs="Arial"/>
          <w:w w:val="102"/>
          <w:sz w:val="24"/>
          <w:szCs w:val="24"/>
        </w:rPr>
        <w:t>ime</w:t>
      </w:r>
    </w:p>
    <w:p w14:paraId="761347CE" w14:textId="77777777" w:rsidR="00802C95" w:rsidRDefault="007D5015">
      <w:pPr>
        <w:tabs>
          <w:tab w:val="left" w:pos="3960"/>
          <w:tab w:val="left" w:pos="5620"/>
          <w:tab w:val="left" w:pos="6940"/>
        </w:tabs>
        <w:spacing w:after="0" w:line="289" w:lineRule="exact"/>
        <w:ind w:left="2597" w:right="249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2"/>
          <w:w w:val="146"/>
          <w:position w:val="8"/>
          <w:sz w:val="18"/>
          <w:szCs w:val="18"/>
        </w:rPr>
        <w:t>◦</w:t>
      </w:r>
      <w:r>
        <w:rPr>
          <w:rFonts w:ascii="Arial" w:eastAsia="Arial" w:hAnsi="Arial" w:cs="Arial"/>
          <w:w w:val="97"/>
          <w:position w:val="-1"/>
          <w:sz w:val="24"/>
          <w:szCs w:val="24"/>
        </w:rPr>
        <w:t>C</w:t>
      </w:r>
      <w:r>
        <w:rPr>
          <w:rFonts w:ascii="Arial" w:eastAsia="Arial" w:hAnsi="Arial" w:cs="Arial"/>
          <w:position w:val="-1"/>
          <w:sz w:val="24"/>
          <w:szCs w:val="24"/>
        </w:rPr>
        <w:tab/>
      </w:r>
      <w:r>
        <w:rPr>
          <w:rFonts w:ascii="Arial" w:eastAsia="Arial" w:hAnsi="Arial" w:cs="Arial"/>
          <w:w w:val="120"/>
          <w:position w:val="-1"/>
          <w:sz w:val="24"/>
          <w:szCs w:val="24"/>
        </w:rPr>
        <w:t>K/min</w:t>
      </w:r>
      <w:r>
        <w:rPr>
          <w:rFonts w:ascii="Arial" w:eastAsia="Arial" w:hAnsi="Arial" w:cs="Arial"/>
          <w:position w:val="-1"/>
          <w:sz w:val="24"/>
          <w:szCs w:val="24"/>
        </w:rPr>
        <w:tab/>
        <w:t>sec</w:t>
      </w:r>
      <w:r>
        <w:rPr>
          <w:rFonts w:ascii="Arial" w:eastAsia="Arial" w:hAnsi="Arial" w:cs="Arial"/>
          <w:position w:val="-1"/>
          <w:sz w:val="24"/>
          <w:szCs w:val="24"/>
        </w:rPr>
        <w:tab/>
      </w:r>
      <w:r>
        <w:rPr>
          <w:rFonts w:ascii="Arial" w:eastAsia="Arial" w:hAnsi="Arial" w:cs="Arial"/>
          <w:w w:val="86"/>
          <w:position w:val="-1"/>
          <w:sz w:val="24"/>
          <w:szCs w:val="24"/>
        </w:rPr>
        <w:t>sec</w:t>
      </w:r>
    </w:p>
    <w:p w14:paraId="5CB6AA7D" w14:textId="77777777" w:rsidR="00802C95" w:rsidRDefault="00802C95">
      <w:pPr>
        <w:spacing w:before="9" w:after="0" w:line="80" w:lineRule="exact"/>
        <w:rPr>
          <w:sz w:val="8"/>
          <w:szCs w:val="8"/>
        </w:rPr>
      </w:pPr>
    </w:p>
    <w:tbl>
      <w:tblPr>
        <w:tblW w:w="0" w:type="auto"/>
        <w:tblInd w:w="19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2"/>
        <w:gridCol w:w="1501"/>
        <w:gridCol w:w="1373"/>
        <w:gridCol w:w="1364"/>
      </w:tblGrid>
      <w:tr w:rsidR="00802C95" w14:paraId="2D292139" w14:textId="77777777">
        <w:trPr>
          <w:trHeight w:hRule="exact" w:val="349"/>
        </w:trPr>
        <w:tc>
          <w:tcPr>
            <w:tcW w:w="161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6B7529A" w14:textId="77777777" w:rsidR="00802C95" w:rsidRDefault="007D5015">
            <w:pPr>
              <w:spacing w:before="44" w:after="0" w:line="240" w:lineRule="auto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25</w:t>
            </w:r>
          </w:p>
        </w:tc>
        <w:tc>
          <w:tcPr>
            <w:tcW w:w="150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1E8CBF1" w14:textId="77777777" w:rsidR="00802C95" w:rsidRDefault="007D5015">
            <w:pPr>
              <w:spacing w:before="44" w:after="0" w:line="240" w:lineRule="auto"/>
              <w:ind w:left="710" w:right="61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>-</w:t>
            </w:r>
          </w:p>
        </w:tc>
        <w:tc>
          <w:tcPr>
            <w:tcW w:w="1373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7AE4A8E6" w14:textId="77777777" w:rsidR="00802C95" w:rsidRDefault="007D5015">
            <w:pPr>
              <w:spacing w:before="44" w:after="0" w:line="240" w:lineRule="auto"/>
              <w:ind w:left="665" w:right="532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>-</w:t>
            </w:r>
          </w:p>
        </w:tc>
        <w:tc>
          <w:tcPr>
            <w:tcW w:w="136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1308348" w14:textId="77777777" w:rsidR="00802C95" w:rsidRDefault="007D5015">
            <w:pPr>
              <w:spacing w:before="44" w:after="0" w:line="240" w:lineRule="auto"/>
              <w:ind w:left="592" w:right="557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0</w:t>
            </w:r>
          </w:p>
        </w:tc>
      </w:tr>
      <w:tr w:rsidR="00802C95" w14:paraId="02C2EF44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1DEC46CD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45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0C64D7B4" w14:textId="77777777" w:rsidR="00802C95" w:rsidRDefault="007D5015">
            <w:pPr>
              <w:spacing w:after="0" w:line="260" w:lineRule="exact"/>
              <w:ind w:left="571" w:right="47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100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13B3D4D5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74F8AAF2" w14:textId="77777777"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12.0</w:t>
            </w:r>
          </w:p>
        </w:tc>
      </w:tr>
      <w:tr w:rsidR="00802C95" w14:paraId="66DDBA4C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0B61C62B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60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40FC1785" w14:textId="77777777"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75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221F271F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202C8457" w14:textId="77777777"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24.0</w:t>
            </w:r>
          </w:p>
        </w:tc>
      </w:tr>
      <w:tr w:rsidR="00802C95" w14:paraId="610C76F0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6340D464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4920F7EA" w14:textId="77777777"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10D3A1F4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21F8CE3B" w14:textId="77777777"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36.0</w:t>
            </w:r>
          </w:p>
        </w:tc>
      </w:tr>
      <w:tr w:rsidR="00802C95" w14:paraId="79CB9F47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363BB64C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80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2BCD44AC" w14:textId="77777777"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33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7CD043C3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18.2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5CC48267" w14:textId="77777777"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54.2</w:t>
            </w:r>
          </w:p>
        </w:tc>
      </w:tr>
      <w:tr w:rsidR="00802C95" w14:paraId="516AB01D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13AA5C49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90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09A308CE" w14:textId="77777777"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20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4E9587B9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30.0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5984A995" w14:textId="77777777" w:rsidR="00802C95" w:rsidRDefault="007D5015">
            <w:pPr>
              <w:spacing w:after="0" w:line="260" w:lineRule="exact"/>
              <w:ind w:left="443" w:right="408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84.2</w:t>
            </w:r>
          </w:p>
        </w:tc>
      </w:tr>
      <w:tr w:rsidR="00802C95" w14:paraId="60E7DABE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04F33376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94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0109F111" w14:textId="77777777" w:rsidR="00802C95" w:rsidRDefault="007D5015">
            <w:pPr>
              <w:spacing w:after="0" w:line="260" w:lineRule="exact"/>
              <w:ind w:left="630" w:right="53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11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7571B951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21.8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26DF55B5" w14:textId="77777777"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106.0</w:t>
            </w:r>
          </w:p>
        </w:tc>
      </w:tr>
      <w:tr w:rsidR="00802C95" w14:paraId="14A5798A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39BF8AA2" w14:textId="77777777" w:rsidR="00802C95" w:rsidRDefault="007D5015">
            <w:pPr>
              <w:spacing w:after="0" w:line="260" w:lineRule="exact"/>
              <w:ind w:left="637" w:right="640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97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04363A01" w14:textId="77777777" w:rsidR="00802C95" w:rsidRDefault="007D5015">
            <w:pPr>
              <w:spacing w:after="0" w:line="260" w:lineRule="exact"/>
              <w:ind w:left="690" w:right="59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7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2F5BE0FA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25.7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72D29B87" w14:textId="77777777"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131.7</w:t>
            </w:r>
          </w:p>
        </w:tc>
      </w:tr>
      <w:tr w:rsidR="00802C95" w14:paraId="70E0ED31" w14:textId="77777777">
        <w:trPr>
          <w:trHeight w:hRule="exact" w:val="289"/>
        </w:trPr>
        <w:tc>
          <w:tcPr>
            <w:tcW w:w="1612" w:type="dxa"/>
            <w:tcBorders>
              <w:top w:val="nil"/>
              <w:left w:val="nil"/>
              <w:bottom w:val="nil"/>
              <w:right w:val="nil"/>
            </w:tcBorders>
          </w:tcPr>
          <w:p w14:paraId="2B346166" w14:textId="77777777" w:rsidR="00802C95" w:rsidRDefault="007D5015">
            <w:pPr>
              <w:spacing w:after="0" w:line="260" w:lineRule="exact"/>
              <w:ind w:left="547" w:right="551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98.5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13895DB9" w14:textId="77777777" w:rsidR="00802C95" w:rsidRDefault="007D5015">
            <w:pPr>
              <w:spacing w:after="0" w:line="260" w:lineRule="exact"/>
              <w:ind w:left="690" w:right="595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5</w:t>
            </w:r>
          </w:p>
        </w:tc>
        <w:tc>
          <w:tcPr>
            <w:tcW w:w="1373" w:type="dxa"/>
            <w:tcBorders>
              <w:top w:val="nil"/>
              <w:left w:val="nil"/>
              <w:bottom w:val="nil"/>
              <w:right w:val="nil"/>
            </w:tcBorders>
          </w:tcPr>
          <w:p w14:paraId="17DD499E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18.0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1F5DE9D9" w14:textId="77777777"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149.7</w:t>
            </w:r>
          </w:p>
        </w:tc>
      </w:tr>
      <w:tr w:rsidR="00802C95" w14:paraId="64522D79" w14:textId="77777777">
        <w:trPr>
          <w:trHeight w:hRule="exact" w:val="355"/>
        </w:trPr>
        <w:tc>
          <w:tcPr>
            <w:tcW w:w="1612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7FF855F3" w14:textId="77777777" w:rsidR="00802C95" w:rsidRDefault="007D5015">
            <w:pPr>
              <w:spacing w:after="0" w:line="260" w:lineRule="exact"/>
              <w:ind w:left="577" w:right="581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100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750653DE" w14:textId="77777777" w:rsidR="00802C95" w:rsidRDefault="007D5015">
            <w:pPr>
              <w:spacing w:after="0" w:line="260" w:lineRule="exact"/>
              <w:ind w:left="601" w:right="506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w w:val="89"/>
                <w:sz w:val="24"/>
                <w:szCs w:val="24"/>
              </w:rPr>
              <w:t>2.5</w:t>
            </w:r>
          </w:p>
        </w:tc>
        <w:tc>
          <w:tcPr>
            <w:tcW w:w="1373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0ECC70F3" w14:textId="77777777" w:rsidR="00802C95" w:rsidRDefault="007D5015">
            <w:pPr>
              <w:spacing w:after="0" w:line="260" w:lineRule="exact"/>
              <w:ind w:left="534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36.0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5415D326" w14:textId="77777777" w:rsidR="00802C95" w:rsidRDefault="007D5015">
            <w:pPr>
              <w:spacing w:after="0" w:line="260" w:lineRule="exact"/>
              <w:ind w:left="421" w:right="-2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185.7</w:t>
            </w:r>
          </w:p>
        </w:tc>
      </w:tr>
    </w:tbl>
    <w:p w14:paraId="3FA75E89" w14:textId="77777777" w:rsidR="00802C95" w:rsidRDefault="00802C95">
      <w:pPr>
        <w:spacing w:before="5" w:after="0" w:line="120" w:lineRule="exact"/>
        <w:rPr>
          <w:sz w:val="12"/>
          <w:szCs w:val="12"/>
        </w:rPr>
      </w:pPr>
    </w:p>
    <w:p w14:paraId="12E296F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9C682D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F95FDF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83BFB36" w14:textId="72DC0ADA" w:rsidR="00802C95" w:rsidRDefault="007D5015">
      <w:pPr>
        <w:spacing w:before="14" w:after="0" w:line="240" w:lineRule="auto"/>
        <w:ind w:left="114" w:right="6047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1.8.5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68" w:author="Michael Ferry" w:date="2017-10-02T16:07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XRD</w:delText>
        </w:r>
        <w:r w:rsidDel="00717510">
          <w:rPr>
            <w:rFonts w:ascii="Arial" w:eastAsia="Arial" w:hAnsi="Arial" w:cs="Arial"/>
            <w:b/>
            <w:bCs/>
            <w:spacing w:val="35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69" w:author="Michael Ferry" w:date="2017-10-02T16:07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X-ray diffraction</w:t>
        </w:r>
      </w:ins>
    </w:p>
    <w:p w14:paraId="60213FC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698841D" w14:textId="77777777" w:rsidR="00802C95" w:rsidRDefault="00802C95">
      <w:pPr>
        <w:spacing w:before="12" w:after="0" w:line="200" w:lineRule="exact"/>
        <w:rPr>
          <w:sz w:val="20"/>
          <w:szCs w:val="20"/>
        </w:rPr>
      </w:pPr>
    </w:p>
    <w:p w14:paraId="54115009" w14:textId="09D8E7BE" w:rsidR="00802C95" w:rsidRDefault="00717510">
      <w:pPr>
        <w:spacing w:after="0" w:line="30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ins w:id="170" w:author="Michael Ferry" w:date="2017-10-02T16:09:00Z">
        <w:r>
          <w:rPr>
            <w:rFonts w:ascii="Arial" w:eastAsia="Arial" w:hAnsi="Arial" w:cs="Arial"/>
            <w:sz w:val="24"/>
            <w:szCs w:val="24"/>
          </w:rPr>
          <w:t xml:space="preserve">Conventional </w:t>
        </w:r>
      </w:ins>
      <w:del w:id="171" w:author="Michael Ferry" w:date="2017-10-02T16:08:00Z">
        <w:r w:rsidR="007D5015" w:rsidDel="00717510">
          <w:rPr>
            <w:rFonts w:ascii="Arial" w:eastAsia="Arial" w:hAnsi="Arial" w:cs="Arial"/>
            <w:sz w:val="24"/>
            <w:szCs w:val="24"/>
          </w:rPr>
          <w:delText>Annealing</w:delText>
        </w:r>
        <w:r w:rsidR="007D5015" w:rsidDel="00717510">
          <w:rPr>
            <w:rFonts w:ascii="Arial" w:eastAsia="Arial" w:hAnsi="Arial" w:cs="Arial"/>
            <w:spacing w:val="11"/>
            <w:sz w:val="24"/>
            <w:szCs w:val="24"/>
          </w:rPr>
          <w:delText xml:space="preserve"> </w:delText>
        </w:r>
      </w:del>
      <w:r w:rsidR="007D5015">
        <w:rPr>
          <w:rFonts w:ascii="Arial" w:eastAsia="Arial" w:hAnsi="Arial" w:cs="Arial"/>
          <w:sz w:val="24"/>
          <w:szCs w:val="24"/>
        </w:rPr>
        <w:t>XRD</w:t>
      </w:r>
      <w:r w:rsidR="007D5015"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(Empy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ean,</w:t>
      </w:r>
      <w:r w:rsidR="007D5015"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pacing w:val="-22"/>
          <w:sz w:val="24"/>
          <w:szCs w:val="24"/>
        </w:rPr>
        <w:t>P</w:t>
      </w:r>
      <w:r w:rsidR="007D5015">
        <w:rPr>
          <w:rFonts w:ascii="Arial" w:eastAsia="Arial" w:hAnsi="Arial" w:cs="Arial"/>
          <w:sz w:val="24"/>
          <w:szCs w:val="24"/>
        </w:rPr>
        <w:t>ANalytical,</w:t>
      </w:r>
      <w:r w:rsidR="007D5015"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6"/>
          <w:sz w:val="24"/>
          <w:szCs w:val="24"/>
        </w:rPr>
        <w:t>The</w:t>
      </w:r>
      <w:r w:rsidR="007D5015">
        <w:rPr>
          <w:rFonts w:ascii="Arial" w:eastAsia="Arial" w:hAnsi="Arial" w:cs="Arial"/>
          <w:spacing w:val="-17"/>
          <w:w w:val="96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Netherlands,</w:t>
      </w:r>
      <w:r w:rsidR="007D5015"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Cu</w:t>
      </w:r>
      <w:r w:rsidR="007D5015"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i/>
          <w:spacing w:val="4"/>
          <w:sz w:val="24"/>
          <w:szCs w:val="24"/>
        </w:rPr>
        <w:t>K</w:t>
      </w:r>
      <w:r w:rsidR="007D5015">
        <w:rPr>
          <w:rFonts w:ascii="Arial" w:eastAsia="Arial" w:hAnsi="Arial" w:cs="Arial"/>
          <w:i/>
          <w:position w:val="-4"/>
          <w:sz w:val="18"/>
          <w:szCs w:val="18"/>
        </w:rPr>
        <w:t>α</w:t>
      </w:r>
      <w:r w:rsidR="007D5015">
        <w:rPr>
          <w:rFonts w:ascii="Arial" w:eastAsia="Arial" w:hAnsi="Arial" w:cs="Arial"/>
          <w:i/>
          <w:spacing w:val="-2"/>
          <w:position w:val="-4"/>
          <w:sz w:val="18"/>
          <w:szCs w:val="18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X-ray</w:t>
      </w:r>
      <w:r w:rsidR="007D5015"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4"/>
          <w:sz w:val="24"/>
          <w:szCs w:val="24"/>
        </w:rPr>
        <w:t>sou</w:t>
      </w:r>
      <w:r w:rsidR="007D5015"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 w:rsidR="007D5015">
        <w:rPr>
          <w:rFonts w:ascii="Arial" w:eastAsia="Arial" w:hAnsi="Arial" w:cs="Arial"/>
          <w:w w:val="94"/>
          <w:sz w:val="24"/>
          <w:szCs w:val="24"/>
        </w:rPr>
        <w:t>ce,</w:t>
      </w:r>
      <w:r w:rsidR="007D5015">
        <w:rPr>
          <w:rFonts w:ascii="Arial" w:eastAsia="Arial" w:hAnsi="Arial" w:cs="Arial"/>
          <w:spacing w:val="-6"/>
          <w:w w:val="94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i/>
          <w:sz w:val="24"/>
          <w:szCs w:val="24"/>
        </w:rPr>
        <w:t>λ</w:t>
      </w:r>
      <w:r w:rsidR="007D5015">
        <w:rPr>
          <w:rFonts w:ascii="Arial" w:eastAsia="Arial" w:hAnsi="Arial" w:cs="Arial"/>
          <w:i/>
          <w:spacing w:val="32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32"/>
          <w:sz w:val="25"/>
          <w:szCs w:val="25"/>
        </w:rPr>
        <w:t>=</w:t>
      </w:r>
      <w:r w:rsidR="007D5015">
        <w:rPr>
          <w:rFonts w:ascii="Arial" w:eastAsia="Arial" w:hAnsi="Arial" w:cs="Arial"/>
          <w:spacing w:val="-22"/>
          <w:w w:val="132"/>
          <w:sz w:val="25"/>
          <w:szCs w:val="25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1.541Å) was</w:t>
      </w:r>
      <w:r w:rsidR="007D5015">
        <w:rPr>
          <w:rFonts w:ascii="Arial" w:eastAsia="Arial" w:hAnsi="Arial" w:cs="Arial"/>
          <w:spacing w:val="7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performed</w:t>
      </w:r>
      <w:r w:rsidR="007D5015"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on</w:t>
      </w:r>
      <w:r w:rsidR="007D5015"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heat</w:t>
      </w:r>
      <w:r w:rsidR="007D5015"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eated</w:t>
      </w:r>
      <w:r w:rsidR="007D5015"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bulk</w:t>
      </w:r>
      <w:r w:rsidR="007D5015"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ods,</w:t>
      </w:r>
      <w:r w:rsidR="007D5015"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and</w:t>
      </w:r>
      <w:r w:rsidR="007D5015"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films</w:t>
      </w:r>
      <w:r w:rsidR="007D5015"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at</w:t>
      </w:r>
      <w:r w:rsidR="007D5015"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oom</w:t>
      </w:r>
      <w:r w:rsidR="007D5015"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temperatu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 xml:space="preserve">e. </w:t>
      </w:r>
      <w:r w:rsidR="007D5015">
        <w:rPr>
          <w:rFonts w:ascii="Arial" w:eastAsia="Arial" w:hAnsi="Arial" w:cs="Arial"/>
          <w:spacing w:val="7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The</w:t>
      </w:r>
      <w:r w:rsidR="007D5015"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02"/>
          <w:sz w:val="24"/>
          <w:szCs w:val="24"/>
        </w:rPr>
        <w:t xml:space="preserve">operating </w:t>
      </w:r>
      <w:r w:rsidR="007D5015">
        <w:rPr>
          <w:rFonts w:ascii="Arial" w:eastAsia="Arial" w:hAnsi="Arial" w:cs="Arial"/>
          <w:w w:val="98"/>
          <w:sz w:val="24"/>
          <w:szCs w:val="24"/>
        </w:rPr>
        <w:t>parameters</w:t>
      </w:r>
      <w:r w:rsidR="007D5015">
        <w:rPr>
          <w:rFonts w:ascii="Arial" w:eastAsia="Arial" w:hAnsi="Arial" w:cs="Arial"/>
          <w:spacing w:val="-4"/>
          <w:w w:val="98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we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e:</w:t>
      </w:r>
      <w:r w:rsidR="007D5015">
        <w:rPr>
          <w:rFonts w:ascii="Arial" w:eastAsia="Arial" w:hAnsi="Arial" w:cs="Arial"/>
          <w:spacing w:val="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generator</w:t>
      </w:r>
      <w:r w:rsidR="007D5015"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voltage</w:t>
      </w:r>
      <w:r w:rsidR="007D5015"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3"/>
          <w:sz w:val="24"/>
          <w:szCs w:val="24"/>
        </w:rPr>
        <w:t>4</w:t>
      </w:r>
      <w:r w:rsidR="007D5015">
        <w:rPr>
          <w:rFonts w:ascii="Arial" w:eastAsia="Arial" w:hAnsi="Arial" w:cs="Arial"/>
          <w:spacing w:val="3"/>
          <w:w w:val="93"/>
          <w:sz w:val="24"/>
          <w:szCs w:val="24"/>
        </w:rPr>
        <w:t>5</w:t>
      </w:r>
      <w:r w:rsidR="007D5015">
        <w:rPr>
          <w:rFonts w:ascii="Arial" w:eastAsia="Arial" w:hAnsi="Arial" w:cs="Arial"/>
          <w:i/>
          <w:spacing w:val="5"/>
          <w:w w:val="93"/>
          <w:sz w:val="24"/>
          <w:szCs w:val="24"/>
        </w:rPr>
        <w:t>k</w:t>
      </w:r>
      <w:r w:rsidR="007D5015">
        <w:rPr>
          <w:rFonts w:ascii="Arial" w:eastAsia="Arial" w:hAnsi="Arial" w:cs="Arial"/>
          <w:i/>
          <w:spacing w:val="12"/>
          <w:w w:val="93"/>
          <w:sz w:val="24"/>
          <w:szCs w:val="24"/>
        </w:rPr>
        <w:t>V</w:t>
      </w:r>
      <w:r w:rsidR="007D5015">
        <w:rPr>
          <w:rFonts w:ascii="Arial" w:eastAsia="Arial" w:hAnsi="Arial" w:cs="Arial"/>
          <w:w w:val="93"/>
          <w:sz w:val="24"/>
          <w:szCs w:val="24"/>
        </w:rPr>
        <w:t>,</w:t>
      </w:r>
      <w:r w:rsidR="007D5015">
        <w:rPr>
          <w:rFonts w:ascii="Arial" w:eastAsia="Arial" w:hAnsi="Arial" w:cs="Arial"/>
          <w:spacing w:val="5"/>
          <w:w w:val="93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tube</w:t>
      </w:r>
      <w:r w:rsidR="007D5015"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cur</w:t>
      </w:r>
      <w:r w:rsidR="007D5015">
        <w:rPr>
          <w:rFonts w:ascii="Arial" w:eastAsia="Arial" w:hAnsi="Arial" w:cs="Arial"/>
          <w:spacing w:val="-4"/>
          <w:sz w:val="24"/>
          <w:szCs w:val="24"/>
        </w:rPr>
        <w:t>r</w:t>
      </w:r>
      <w:r w:rsidR="007D5015">
        <w:rPr>
          <w:rFonts w:ascii="Arial" w:eastAsia="Arial" w:hAnsi="Arial" w:cs="Arial"/>
          <w:sz w:val="24"/>
          <w:szCs w:val="24"/>
        </w:rPr>
        <w:t>ent</w:t>
      </w:r>
      <w:r w:rsidR="007D5015"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89"/>
          <w:sz w:val="24"/>
          <w:szCs w:val="24"/>
        </w:rPr>
        <w:t>4</w:t>
      </w:r>
      <w:r w:rsidR="007D5015"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 w:rsidR="007D5015">
        <w:rPr>
          <w:rFonts w:ascii="Arial" w:eastAsia="Arial" w:hAnsi="Arial" w:cs="Arial"/>
          <w:i/>
          <w:w w:val="93"/>
          <w:sz w:val="24"/>
          <w:szCs w:val="24"/>
        </w:rPr>
        <w:t>m</w:t>
      </w:r>
      <w:r w:rsidR="007D5015"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i/>
          <w:spacing w:val="3"/>
          <w:sz w:val="24"/>
          <w:szCs w:val="24"/>
        </w:rPr>
        <w:t>A</w:t>
      </w:r>
      <w:r w:rsidR="007D5015">
        <w:rPr>
          <w:rFonts w:ascii="Arial" w:eastAsia="Arial" w:hAnsi="Arial" w:cs="Arial"/>
          <w:sz w:val="24"/>
          <w:szCs w:val="24"/>
        </w:rPr>
        <w:t xml:space="preserve">, </w:t>
      </w:r>
      <w:r w:rsidR="007D5015">
        <w:rPr>
          <w:rFonts w:ascii="Arial" w:eastAsia="Arial" w:hAnsi="Arial" w:cs="Arial"/>
          <w:w w:val="91"/>
          <w:sz w:val="24"/>
          <w:szCs w:val="24"/>
        </w:rPr>
        <w:t>scan</w:t>
      </w:r>
      <w:r w:rsidR="007D5015"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step</w:t>
      </w:r>
      <w:r w:rsidR="007D5015"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0"/>
          <w:sz w:val="24"/>
          <w:szCs w:val="24"/>
        </w:rPr>
        <w:t>size</w:t>
      </w:r>
      <w:r w:rsidR="007D5015">
        <w:rPr>
          <w:rFonts w:ascii="Arial" w:eastAsia="Arial" w:hAnsi="Arial" w:cs="Arial"/>
          <w:spacing w:val="19"/>
          <w:w w:val="9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90"/>
          <w:sz w:val="24"/>
          <w:szCs w:val="24"/>
        </w:rPr>
        <w:t>0.0262606,</w:t>
      </w:r>
      <w:r w:rsidR="007D5015">
        <w:rPr>
          <w:rFonts w:ascii="Arial" w:eastAsia="Arial" w:hAnsi="Arial" w:cs="Arial"/>
          <w:spacing w:val="-9"/>
          <w:w w:val="90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w w:val="101"/>
          <w:sz w:val="24"/>
          <w:szCs w:val="24"/>
        </w:rPr>
        <w:t xml:space="preserve">and </w:t>
      </w:r>
      <w:r w:rsidR="007D5015">
        <w:rPr>
          <w:rFonts w:ascii="Arial" w:eastAsia="Arial" w:hAnsi="Arial" w:cs="Arial"/>
          <w:sz w:val="24"/>
          <w:szCs w:val="24"/>
        </w:rPr>
        <w:t>time</w:t>
      </w:r>
      <w:r w:rsidR="007D5015"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per</w:t>
      </w:r>
      <w:r w:rsidR="007D5015"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step</w:t>
      </w:r>
      <w:r w:rsidR="007D5015"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of</w:t>
      </w:r>
      <w:r w:rsidR="007D5015">
        <w:rPr>
          <w:rFonts w:ascii="Arial" w:eastAsia="Arial" w:hAnsi="Arial" w:cs="Arial"/>
          <w:spacing w:val="3"/>
          <w:sz w:val="24"/>
          <w:szCs w:val="24"/>
        </w:rPr>
        <w:t xml:space="preserve"> </w:t>
      </w:r>
      <w:r w:rsidR="007D5015">
        <w:rPr>
          <w:rFonts w:ascii="Arial" w:eastAsia="Arial" w:hAnsi="Arial" w:cs="Arial"/>
          <w:sz w:val="24"/>
          <w:szCs w:val="24"/>
        </w:rPr>
        <w:t>397.29.</w:t>
      </w:r>
    </w:p>
    <w:p w14:paraId="37383AB8" w14:textId="77777777" w:rsidR="00802C95" w:rsidRDefault="00802C95">
      <w:pPr>
        <w:spacing w:before="3" w:after="0" w:line="180" w:lineRule="exact"/>
        <w:rPr>
          <w:sz w:val="18"/>
          <w:szCs w:val="18"/>
        </w:rPr>
      </w:pPr>
    </w:p>
    <w:p w14:paraId="03316955" w14:textId="77777777" w:rsidR="00802C95" w:rsidRDefault="007D5015">
      <w:pPr>
        <w:spacing w:after="0" w:line="288" w:lineRule="auto"/>
        <w:ind w:left="114" w:right="4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Dynamic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XRD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(D8,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4"/>
          <w:sz w:val="24"/>
          <w:szCs w:val="24"/>
        </w:rPr>
        <w:t>K</w:t>
      </w:r>
      <w:r>
        <w:rPr>
          <w:rFonts w:ascii="Arial" w:eastAsia="Arial" w:hAnsi="Arial" w:cs="Arial"/>
          <w:i/>
          <w:position w:val="-4"/>
          <w:sz w:val="18"/>
          <w:szCs w:val="18"/>
        </w:rPr>
        <w:t>α</w:t>
      </w:r>
      <w:r>
        <w:rPr>
          <w:rFonts w:ascii="Arial" w:eastAsia="Arial" w:hAnsi="Arial" w:cs="Arial"/>
          <w:i/>
          <w:spacing w:val="23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sou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ce,</w:t>
      </w:r>
      <w:r>
        <w:rPr>
          <w:rFonts w:ascii="Arial" w:eastAsia="Arial" w:hAnsi="Arial" w:cs="Arial"/>
          <w:spacing w:val="19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λ</w:t>
      </w:r>
      <w:r>
        <w:rPr>
          <w:rFonts w:ascii="Arial" w:eastAsia="Arial" w:hAnsi="Arial" w:cs="Arial"/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w w:val="132"/>
          <w:sz w:val="25"/>
          <w:szCs w:val="25"/>
        </w:rPr>
        <w:t>=</w:t>
      </w:r>
      <w:r>
        <w:rPr>
          <w:rFonts w:ascii="Arial" w:eastAsia="Arial" w:hAnsi="Arial" w:cs="Arial"/>
          <w:spacing w:val="-1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1.541Å)</w:t>
      </w:r>
      <w:r>
        <w:rPr>
          <w:rFonts w:ascii="Arial" w:eastAsia="Arial" w:hAnsi="Arial" w:cs="Arial"/>
          <w:spacing w:val="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w w:val="87"/>
          <w:sz w:val="24"/>
          <w:szCs w:val="24"/>
        </w:rPr>
        <w:t>as</w:t>
      </w:r>
      <w:r>
        <w:rPr>
          <w:rFonts w:ascii="Arial" w:eastAsia="Arial" w:hAnsi="Arial" w:cs="Arial"/>
          <w:spacing w:val="-5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manufactu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30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njection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plates,</w:t>
      </w:r>
      <w:r>
        <w:rPr>
          <w:rFonts w:ascii="Arial" w:eastAsia="Arial" w:hAnsi="Arial" w:cs="Arial"/>
          <w:spacing w:val="-11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raising 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a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10"/>
          <w:w w:val="99"/>
          <w:sz w:val="24"/>
          <w:szCs w:val="24"/>
        </w:rPr>
        <w:t>K</w:t>
      </w:r>
      <w:r>
        <w:rPr>
          <w:rFonts w:ascii="Arial" w:eastAsia="Arial" w:hAnsi="Arial" w:cs="Arial"/>
          <w:spacing w:val="6"/>
          <w:w w:val="217"/>
          <w:sz w:val="24"/>
          <w:szCs w:val="24"/>
        </w:rPr>
        <w:t>/</w:t>
      </w:r>
      <w:r>
        <w:rPr>
          <w:rFonts w:ascii="Arial" w:eastAsia="Arial" w:hAnsi="Arial" w:cs="Arial"/>
          <w:i/>
          <w:spacing w:val="4"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w w:val="124"/>
          <w:sz w:val="24"/>
          <w:szCs w:val="24"/>
        </w:rPr>
        <w:t>i</w:t>
      </w:r>
      <w:r>
        <w:rPr>
          <w:rFonts w:ascii="Arial" w:eastAsia="Arial" w:hAnsi="Arial" w:cs="Arial"/>
          <w:i/>
          <w:w w:val="99"/>
          <w:sz w:val="24"/>
          <w:szCs w:val="24"/>
        </w:rPr>
        <w:t xml:space="preserve">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performing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scans</w:t>
      </w:r>
      <w:r>
        <w:rPr>
          <w:rFonts w:ascii="Arial" w:eastAsia="Arial" w:hAnsi="Arial" w:cs="Arial"/>
          <w:spacing w:val="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situ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first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scan</w:t>
      </w:r>
      <w:r>
        <w:rPr>
          <w:rFonts w:ascii="Arial" w:eastAsia="Arial" w:hAnsi="Arial" w:cs="Arial"/>
          <w:spacing w:val="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z w:val="24"/>
          <w:szCs w:val="24"/>
        </w:rPr>
        <w:t xml:space="preserve"> then </w:t>
      </w:r>
      <w:r>
        <w:rPr>
          <w:rFonts w:ascii="Arial" w:eastAsia="Arial" w:hAnsi="Arial" w:cs="Arial"/>
          <w:w w:val="89"/>
          <w:sz w:val="24"/>
          <w:szCs w:val="24"/>
        </w:rPr>
        <w:t>7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>C,</w:t>
      </w:r>
      <w:r>
        <w:rPr>
          <w:rFonts w:ascii="Arial" w:eastAsia="Arial" w:hAnsi="Arial" w:cs="Arial"/>
          <w:sz w:val="24"/>
          <w:szCs w:val="24"/>
        </w:rPr>
        <w:t xml:space="preserve"> after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which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raised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7"/>
          <w:sz w:val="24"/>
          <w:szCs w:val="24"/>
        </w:rPr>
        <w:t>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until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eaching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finish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18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95"/>
          <w:sz w:val="24"/>
          <w:szCs w:val="24"/>
        </w:rPr>
        <w:t xml:space="preserve">C.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w w:val="87"/>
          <w:sz w:val="24"/>
          <w:szCs w:val="24"/>
        </w:rPr>
        <w:t>2</w:t>
      </w:r>
      <w:r>
        <w:rPr>
          <w:rFonts w:ascii="Arial" w:eastAsia="Arial" w:hAnsi="Arial" w:cs="Arial"/>
          <w:i/>
          <w:w w:val="87"/>
          <w:sz w:val="24"/>
          <w:szCs w:val="24"/>
        </w:rPr>
        <w:t>θ</w:t>
      </w:r>
      <w:r>
        <w:rPr>
          <w:rFonts w:ascii="Arial" w:eastAsia="Arial" w:hAnsi="Arial" w:cs="Arial"/>
          <w:i/>
          <w:spacing w:val="1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scans</w:t>
      </w:r>
      <w:r>
        <w:rPr>
          <w:rFonts w:ascii="Arial" w:eastAsia="Arial" w:hAnsi="Arial" w:cs="Arial"/>
          <w:spacing w:val="29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31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32"/>
          <w:sz w:val="25"/>
          <w:szCs w:val="25"/>
        </w:rPr>
        <w:t>−</w:t>
      </w:r>
      <w:r>
        <w:rPr>
          <w:rFonts w:ascii="Arial" w:eastAsia="Arial" w:hAnsi="Arial" w:cs="Arial"/>
          <w:i/>
          <w:spacing w:val="-39"/>
          <w:w w:val="132"/>
          <w:sz w:val="25"/>
          <w:szCs w:val="25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i/>
          <w:position w:val="9"/>
          <w:sz w:val="18"/>
          <w:szCs w:val="18"/>
        </w:rPr>
        <w:t xml:space="preserve">  </w:t>
      </w:r>
      <w:r>
        <w:rPr>
          <w:rFonts w:ascii="Arial" w:eastAsia="Arial" w:hAnsi="Arial" w:cs="Arial"/>
          <w:i/>
          <w:spacing w:val="-1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completed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109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6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w w:val="81"/>
          <w:sz w:val="24"/>
          <w:szCs w:val="24"/>
        </w:rPr>
        <w:t>c</w:t>
      </w:r>
      <w:r>
        <w:rPr>
          <w:rFonts w:ascii="Arial" w:eastAsia="Arial" w:hAnsi="Arial" w:cs="Arial"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(1</w:t>
      </w:r>
      <w:r>
        <w:rPr>
          <w:rFonts w:ascii="Arial" w:eastAsia="Arial" w:hAnsi="Arial" w:cs="Arial"/>
          <w:spacing w:val="3"/>
          <w:sz w:val="24"/>
          <w:szCs w:val="24"/>
        </w:rPr>
        <w:t>8</w:t>
      </w:r>
      <w:r>
        <w:rPr>
          <w:rFonts w:ascii="Arial" w:eastAsia="Arial" w:hAnsi="Arial" w:cs="Arial"/>
          <w:i/>
          <w:spacing w:val="4"/>
          <w:sz w:val="24"/>
          <w:szCs w:val="24"/>
        </w:rPr>
        <w:t>m</w:t>
      </w:r>
      <w:r>
        <w:rPr>
          <w:rFonts w:ascii="Arial" w:eastAsia="Arial" w:hAnsi="Arial" w:cs="Arial"/>
          <w:i/>
          <w:spacing w:val="8"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spacing w:val="6"/>
          <w:w w:val="77"/>
          <w:sz w:val="24"/>
          <w:szCs w:val="24"/>
        </w:rPr>
        <w:t>s</w:t>
      </w:r>
      <w:r>
        <w:rPr>
          <w:rFonts w:ascii="Arial" w:eastAsia="Arial" w:hAnsi="Arial" w:cs="Arial"/>
          <w:i/>
          <w:spacing w:val="6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3"/>
          <w:w w:val="81"/>
          <w:sz w:val="24"/>
          <w:szCs w:val="24"/>
        </w:rPr>
        <w:t>c</w:t>
      </w:r>
      <w:r>
        <w:rPr>
          <w:rFonts w:ascii="Arial" w:eastAsia="Arial" w:hAnsi="Arial" w:cs="Arial"/>
          <w:w w:val="99"/>
          <w:sz w:val="24"/>
          <w:szCs w:val="24"/>
        </w:rPr>
        <w:t>)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minimise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the </w:t>
      </w:r>
      <w:r>
        <w:rPr>
          <w:rFonts w:ascii="Arial" w:eastAsia="Arial" w:hAnsi="Arial" w:cs="Arial"/>
          <w:w w:val="94"/>
          <w:sz w:val="24"/>
          <w:szCs w:val="24"/>
        </w:rPr>
        <w:t>e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f</w:t>
      </w:r>
      <w:r>
        <w:rPr>
          <w:rFonts w:ascii="Arial" w:eastAsia="Arial" w:hAnsi="Arial" w:cs="Arial"/>
          <w:w w:val="94"/>
          <w:sz w:val="24"/>
          <w:szCs w:val="24"/>
        </w:rPr>
        <w:t>fects</w:t>
      </w:r>
      <w:r>
        <w:rPr>
          <w:rFonts w:ascii="Arial" w:eastAsia="Arial" w:hAnsi="Arial" w:cs="Arial"/>
          <w:spacing w:val="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ecrystallisation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during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experiment.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operating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parameters 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e: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generator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4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w w:val="93"/>
          <w:sz w:val="24"/>
          <w:szCs w:val="24"/>
        </w:rPr>
        <w:t>k</w:t>
      </w:r>
      <w:r>
        <w:rPr>
          <w:rFonts w:ascii="Arial" w:eastAsia="Arial" w:hAnsi="Arial" w:cs="Arial"/>
          <w:i/>
          <w:spacing w:val="12"/>
          <w:w w:val="93"/>
          <w:sz w:val="24"/>
          <w:szCs w:val="24"/>
        </w:rPr>
        <w:t>V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6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tube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10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w w:val="93"/>
          <w:sz w:val="24"/>
          <w:szCs w:val="24"/>
        </w:rPr>
        <w:t>m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scan</w:t>
      </w:r>
      <w:r>
        <w:rPr>
          <w:rFonts w:ascii="Arial" w:eastAsia="Arial" w:hAnsi="Arial" w:cs="Arial"/>
          <w:spacing w:val="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size</w:t>
      </w:r>
      <w:r>
        <w:rPr>
          <w:rFonts w:ascii="Arial" w:eastAsia="Arial" w:hAnsi="Arial" w:cs="Arial"/>
          <w:spacing w:val="1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0.02,</w:t>
      </w:r>
      <w:r>
        <w:rPr>
          <w:rFonts w:ascii="Arial" w:eastAsia="Arial" w:hAnsi="Arial" w:cs="Arial"/>
          <w:spacing w:val="-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 time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14:paraId="19A2961B" w14:textId="77777777" w:rsidR="00802C95" w:rsidRDefault="007D5015">
      <w:pPr>
        <w:spacing w:before="28" w:after="0" w:line="240" w:lineRule="auto"/>
        <w:ind w:left="114" w:right="909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134.4.</w:t>
      </w:r>
    </w:p>
    <w:p w14:paraId="0D655471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3653A3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D77D8B3" w14:textId="77777777" w:rsidR="00802C95" w:rsidRDefault="00802C95">
      <w:pPr>
        <w:spacing w:before="15" w:after="0" w:line="260" w:lineRule="exact"/>
        <w:rPr>
          <w:sz w:val="26"/>
          <w:szCs w:val="26"/>
        </w:rPr>
      </w:pPr>
    </w:p>
    <w:p w14:paraId="59C1411D" w14:textId="3F596C7B" w:rsidR="00802C95" w:rsidRDefault="007D5015">
      <w:pPr>
        <w:spacing w:after="0" w:line="240" w:lineRule="auto"/>
        <w:ind w:left="114" w:right="434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1.8.6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72" w:author="Michael Ferry" w:date="2017-10-02T16:07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Nano-indentation</w:delText>
        </w:r>
        <w:r w:rsidDel="00717510">
          <w:rPr>
            <w:rFonts w:ascii="Arial" w:eastAsia="Arial" w:hAnsi="Arial" w:cs="Arial"/>
            <w:b/>
            <w:bCs/>
            <w:spacing w:val="17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73" w:author="Michael Ferry" w:date="2017-10-02T16:07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Hardness</w:t>
        </w:r>
      </w:ins>
      <w:ins w:id="174" w:author="Michael Ferry" w:date="2017-10-02T16:09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 xml:space="preserve"> measurements</w:t>
        </w:r>
      </w:ins>
    </w:p>
    <w:p w14:paraId="65EBD99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40655F6" w14:textId="77777777" w:rsidR="00802C95" w:rsidRDefault="00802C95">
      <w:pPr>
        <w:spacing w:before="2" w:after="0" w:line="220" w:lineRule="exact"/>
      </w:pPr>
    </w:p>
    <w:p w14:paraId="221C8062" w14:textId="3C12B284" w:rsidR="00802C95" w:rsidRDefault="007D5015">
      <w:pPr>
        <w:spacing w:after="0" w:line="311" w:lineRule="auto"/>
        <w:ind w:left="114" w:right="4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Nano-indentation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riboIndenter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TI900,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Hysit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USA)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ins w:id="175" w:author="Michael Ferry" w:date="2017-10-02T16:10:00Z">
        <w:r w:rsidR="00717510">
          <w:rPr>
            <w:rFonts w:ascii="Arial" w:eastAsia="Arial" w:hAnsi="Arial" w:cs="Arial"/>
            <w:sz w:val="24"/>
            <w:szCs w:val="24"/>
          </w:rPr>
          <w:t>er</w:t>
        </w:r>
      </w:ins>
      <w:del w:id="176" w:author="Michael Ferry" w:date="2017-10-02T16:10:00Z">
        <w:r w:rsidDel="00717510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sz w:val="24"/>
            <w:szCs w:val="24"/>
          </w:rPr>
          <w:delText>e</w:delText>
        </w:r>
      </w:del>
      <w:r>
        <w:rPr>
          <w:rFonts w:ascii="Arial" w:eastAsia="Arial" w:hAnsi="Arial" w:cs="Arial"/>
          <w:sz w:val="24"/>
          <w:szCs w:val="24"/>
        </w:rPr>
        <w:t>formed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both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bulk,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</w:t>
      </w:r>
      <w:r>
        <w:rPr>
          <w:rFonts w:ascii="Arial" w:eastAsia="Arial" w:hAnsi="Arial" w:cs="Arial"/>
          <w:position w:val="-4"/>
          <w:sz w:val="18"/>
          <w:szCs w:val="18"/>
        </w:rPr>
        <w:t>6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5</w:t>
      </w:r>
      <w:r>
        <w:rPr>
          <w:rFonts w:ascii="Arial" w:eastAsia="Arial" w:hAnsi="Arial" w:cs="Arial"/>
          <w:sz w:val="24"/>
          <w:szCs w:val="24"/>
        </w:rPr>
        <w:t>Zn</w:t>
      </w:r>
      <w:r>
        <w:rPr>
          <w:rFonts w:ascii="Arial" w:eastAsia="Arial" w:hAnsi="Arial" w:cs="Arial"/>
          <w:position w:val="-4"/>
          <w:sz w:val="18"/>
          <w:szCs w:val="18"/>
        </w:rPr>
        <w:t>3</w:t>
      </w:r>
      <w:r>
        <w:rPr>
          <w:rFonts w:ascii="Arial" w:eastAsia="Arial" w:hAnsi="Arial" w:cs="Arial"/>
          <w:spacing w:val="10"/>
          <w:position w:val="-4"/>
          <w:sz w:val="18"/>
          <w:szCs w:val="18"/>
        </w:rPr>
        <w:t>0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position w:val="-4"/>
          <w:sz w:val="18"/>
          <w:szCs w:val="18"/>
        </w:rPr>
        <w:t xml:space="preserve">5   </w:t>
      </w:r>
      <w:r>
        <w:rPr>
          <w:rFonts w:ascii="Arial" w:eastAsia="Arial" w:hAnsi="Arial" w:cs="Arial"/>
          <w:spacing w:val="17"/>
          <w:position w:val="-4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comparable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dness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educed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modulus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(Er). 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</w:p>
    <w:p w14:paraId="3A75E40D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57BAA641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2E88FC28" w14:textId="4D8DCE75"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nano-indent</w:t>
      </w:r>
      <w:del w:id="177" w:author="Michael Ferry" w:date="2017-10-02T16:18:00Z">
        <w:r w:rsidDel="00C42221">
          <w:rPr>
            <w:rFonts w:ascii="Arial" w:eastAsia="Arial" w:hAnsi="Arial" w:cs="Arial"/>
            <w:sz w:val="24"/>
            <w:szCs w:val="24"/>
          </w:rPr>
          <w:delText>at</w:delText>
        </w:r>
      </w:del>
      <w:ins w:id="178" w:author="Michael Ferry" w:date="2017-10-02T16:18:00Z">
        <w:r w:rsidR="00C42221">
          <w:rPr>
            <w:rFonts w:ascii="Arial" w:eastAsia="Arial" w:hAnsi="Arial" w:cs="Arial"/>
            <w:sz w:val="24"/>
            <w:szCs w:val="24"/>
          </w:rPr>
          <w:t>e</w:t>
        </w:r>
      </w:ins>
      <w:del w:id="179" w:author="Michael Ferry" w:date="2017-10-02T16:18:00Z">
        <w:r w:rsidDel="00C42221">
          <w:rPr>
            <w:rFonts w:ascii="Arial" w:eastAsia="Arial" w:hAnsi="Arial" w:cs="Arial"/>
            <w:sz w:val="24"/>
            <w:szCs w:val="24"/>
          </w:rPr>
          <w:delText>o</w:delText>
        </w:r>
      </w:del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fitted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standa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Berkovich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tip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total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included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angle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of</w:t>
      </w:r>
    </w:p>
    <w:p w14:paraId="583E5DA0" w14:textId="7931A7E6" w:rsidR="00802C95" w:rsidRDefault="007D5015">
      <w:pPr>
        <w:spacing w:before="49" w:after="0" w:line="304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>142.3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i/>
          <w:position w:val="9"/>
          <w:sz w:val="18"/>
          <w:szCs w:val="18"/>
        </w:rPr>
        <w:t xml:space="preserve">  </w:t>
      </w:r>
      <w:r>
        <w:rPr>
          <w:rFonts w:ascii="Arial" w:eastAsia="Arial" w:hAnsi="Arial" w:cs="Arial"/>
          <w:i/>
          <w:spacing w:val="-6"/>
          <w:position w:val="9"/>
          <w:sz w:val="18"/>
          <w:szCs w:val="18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half-angle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65.3</w:t>
      </w:r>
      <w:r>
        <w:rPr>
          <w:rFonts w:ascii="Arial" w:eastAsia="Arial" w:hAnsi="Arial" w:cs="Arial"/>
          <w:spacing w:val="2"/>
          <w:w w:val="89"/>
          <w:sz w:val="24"/>
          <w:szCs w:val="24"/>
        </w:rPr>
        <w:t>5</w:t>
      </w:r>
      <w:r>
        <w:rPr>
          <w:rFonts w:ascii="Arial" w:eastAsia="Arial" w:hAnsi="Arial" w:cs="Arial"/>
          <w:i/>
          <w:spacing w:val="12"/>
          <w:w w:val="146"/>
          <w:position w:val="9"/>
          <w:sz w:val="18"/>
          <w:szCs w:val="18"/>
        </w:rPr>
        <w:t>◦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nano-indentator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calibrated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ag</w:t>
      </w:r>
      <w:ins w:id="180" w:author="Michael Ferry" w:date="2017-10-02T16:10:00Z">
        <w:r w:rsidR="00717510">
          <w:rPr>
            <w:rFonts w:ascii="Arial" w:eastAsia="Arial" w:hAnsi="Arial" w:cs="Arial"/>
            <w:sz w:val="24"/>
            <w:szCs w:val="24"/>
          </w:rPr>
          <w:t>ainst</w:t>
        </w:r>
      </w:ins>
      <w:del w:id="181" w:author="Michael Ferry" w:date="2017-10-02T16:10:00Z">
        <w:r w:rsidDel="00717510">
          <w:rPr>
            <w:rFonts w:ascii="Arial" w:eastAsia="Arial" w:hAnsi="Arial" w:cs="Arial"/>
            <w:sz w:val="24"/>
            <w:szCs w:val="24"/>
          </w:rPr>
          <w:delText>insted</w:delText>
        </w:r>
      </w:del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fused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quartz 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efe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ence</w:t>
      </w:r>
      <w:r>
        <w:rPr>
          <w:rFonts w:ascii="Arial" w:eastAsia="Arial" w:hAnsi="Arial" w:cs="Arial"/>
          <w:spacing w:val="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</w:t>
      </w:r>
      <w:r>
        <w:rPr>
          <w:rFonts w:ascii="Arial" w:eastAsia="Arial" w:hAnsi="Arial" w:cs="Arial"/>
          <w:spacing w:val="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each</w:t>
      </w:r>
      <w:r>
        <w:rPr>
          <w:rFonts w:ascii="Arial" w:eastAsia="Arial" w:hAnsi="Arial" w:cs="Arial"/>
          <w:spacing w:val="-1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use.</w:t>
      </w:r>
    </w:p>
    <w:p w14:paraId="6B9AADD2" w14:textId="77777777" w:rsidR="00802C95" w:rsidRDefault="00802C95">
      <w:pPr>
        <w:spacing w:after="0" w:line="190" w:lineRule="exact"/>
        <w:rPr>
          <w:sz w:val="19"/>
          <w:szCs w:val="19"/>
        </w:rPr>
      </w:pPr>
    </w:p>
    <w:p w14:paraId="280B444E" w14:textId="77777777" w:rsidR="00802C95" w:rsidRDefault="007D5015">
      <w:pPr>
        <w:spacing w:after="0" w:line="240" w:lineRule="auto"/>
        <w:ind w:left="114" w:right="5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10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mounting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stainless</w:t>
      </w:r>
      <w:r>
        <w:rPr>
          <w:rFonts w:ascii="Arial" w:eastAsia="Arial" w:hAnsi="Arial" w:cs="Arial"/>
          <w:spacing w:val="10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steel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disks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oximate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diameter</w:t>
      </w:r>
    </w:p>
    <w:p w14:paraId="53483748" w14:textId="77777777" w:rsidR="00802C95" w:rsidRDefault="007D5015">
      <w:pPr>
        <w:spacing w:before="82"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3"/>
          <w:sz w:val="24"/>
          <w:szCs w:val="24"/>
        </w:rPr>
        <w:t>8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rFonts w:ascii="Arial" w:eastAsia="Arial" w:hAnsi="Arial" w:cs="Arial"/>
          <w:i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height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super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glue.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This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a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smooth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surface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consistent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compliance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samples.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nano-indentation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ements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performed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100</w:t>
      </w:r>
      <w:r>
        <w:rPr>
          <w:rFonts w:ascii="Arial" w:eastAsia="Arial" w:hAnsi="Arial" w:cs="Arial"/>
          <w:spacing w:val="3"/>
          <w:sz w:val="24"/>
          <w:szCs w:val="24"/>
        </w:rPr>
        <w:t>0</w:t>
      </w:r>
      <w:r>
        <w:rPr>
          <w:rFonts w:ascii="Arial" w:eastAsia="Arial" w:hAnsi="Arial" w:cs="Arial"/>
          <w:i/>
          <w:spacing w:val="14"/>
          <w:sz w:val="24"/>
          <w:szCs w:val="24"/>
        </w:rPr>
        <w:t>µ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rFonts w:ascii="Arial" w:eastAsia="Arial" w:hAnsi="Arial" w:cs="Arial"/>
          <w:i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loading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period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of: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10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second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ramp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load,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second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hold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load,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10</w:t>
      </w:r>
      <w:r>
        <w:rPr>
          <w:rFonts w:ascii="Arial" w:eastAsia="Arial" w:hAnsi="Arial" w:cs="Arial"/>
          <w:spacing w:val="-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second</w:t>
      </w:r>
      <w:r>
        <w:rPr>
          <w:rFonts w:ascii="Arial" w:eastAsia="Arial" w:hAnsi="Arial" w:cs="Arial"/>
          <w:spacing w:val="2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ramp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down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no-load.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Each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location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9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independent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indents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performed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within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3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grid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1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0</w:t>
      </w:r>
      <w:r>
        <w:rPr>
          <w:rFonts w:ascii="Arial" w:eastAsia="Arial" w:hAnsi="Arial" w:cs="Arial"/>
          <w:i/>
          <w:spacing w:val="6"/>
          <w:w w:val="92"/>
          <w:sz w:val="24"/>
          <w:szCs w:val="24"/>
        </w:rPr>
        <w:t>µ</w:t>
      </w:r>
      <w:r>
        <w:rPr>
          <w:rFonts w:ascii="Arial" w:eastAsia="Arial" w:hAnsi="Arial" w:cs="Arial"/>
          <w:i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2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spacing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 measu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ement.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had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4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locations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each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 statically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significant.</w:t>
      </w:r>
    </w:p>
    <w:p w14:paraId="147DA1EC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32B9894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2D3C7D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1A5C67D" w14:textId="358A2A38" w:rsidR="00802C95" w:rsidRDefault="007D5015">
      <w:pPr>
        <w:spacing w:after="0" w:line="240" w:lineRule="auto"/>
        <w:ind w:left="114" w:right="6015"/>
        <w:jc w:val="both"/>
        <w:rPr>
          <w:rFonts w:ascii="Arial" w:eastAsia="Arial" w:hAnsi="Arial" w:cs="Arial"/>
          <w:sz w:val="28"/>
          <w:szCs w:val="28"/>
        </w:rPr>
      </w:pPr>
      <w:commentRangeStart w:id="182"/>
      <w:r>
        <w:rPr>
          <w:rFonts w:ascii="Arial" w:eastAsia="Arial" w:hAnsi="Arial" w:cs="Arial"/>
          <w:b/>
          <w:bCs/>
          <w:sz w:val="28"/>
          <w:szCs w:val="28"/>
        </w:rPr>
        <w:t xml:space="preserve">1.8.7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83" w:author="Michael Ferry" w:date="2017-10-02T16:10:00Z">
        <w:r w:rsidDel="00717510">
          <w:rPr>
            <w:rFonts w:ascii="Arial" w:eastAsia="Arial" w:hAnsi="Arial" w:cs="Arial"/>
            <w:b/>
            <w:bCs/>
            <w:sz w:val="28"/>
            <w:szCs w:val="28"/>
          </w:rPr>
          <w:delText>AFM</w:delText>
        </w:r>
        <w:r w:rsidDel="00717510">
          <w:rPr>
            <w:rFonts w:ascii="Arial" w:eastAsia="Arial" w:hAnsi="Arial" w:cs="Arial"/>
            <w:b/>
            <w:bCs/>
            <w:spacing w:val="55"/>
            <w:sz w:val="28"/>
            <w:szCs w:val="28"/>
          </w:rPr>
          <w:delText xml:space="preserve"> </w:delText>
        </w:r>
        <w:r w:rsidDel="00717510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84" w:author="Michael Ferry" w:date="2017-10-02T16:10:00Z">
        <w:r w:rsidR="00717510">
          <w:rPr>
            <w:rFonts w:ascii="Arial" w:eastAsia="Arial" w:hAnsi="Arial" w:cs="Arial"/>
            <w:b/>
            <w:bCs/>
            <w:sz w:val="28"/>
            <w:szCs w:val="28"/>
          </w:rPr>
          <w:t>Atomic force microscopy</w:t>
        </w:r>
      </w:ins>
    </w:p>
    <w:p w14:paraId="2FBC8546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E519C6D" w14:textId="77777777" w:rsidR="00802C95" w:rsidRDefault="00802C95">
      <w:pPr>
        <w:spacing w:before="2" w:after="0" w:line="220" w:lineRule="exact"/>
      </w:pPr>
    </w:p>
    <w:p w14:paraId="4BEB052C" w14:textId="37749E40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del w:id="185" w:author="Michael Ferry" w:date="2017-10-02T16:12:00Z">
        <w:r w:rsidDel="00717510">
          <w:rPr>
            <w:rFonts w:ascii="Arial" w:eastAsia="Arial" w:hAnsi="Arial" w:cs="Arial"/>
            <w:sz w:val="24"/>
            <w:szCs w:val="24"/>
          </w:rPr>
          <w:delText>Sample</w:delText>
        </w:r>
        <w:r w:rsidDel="00717510">
          <w:rPr>
            <w:rFonts w:ascii="Arial" w:eastAsia="Arial" w:hAnsi="Arial" w:cs="Arial"/>
            <w:spacing w:val="-19"/>
            <w:sz w:val="24"/>
            <w:szCs w:val="24"/>
          </w:rPr>
          <w:delText xml:space="preserve"> </w:delText>
        </w:r>
      </w:del>
      <w:ins w:id="186" w:author="Michael Ferry" w:date="2017-10-02T16:12:00Z">
        <w:r w:rsidR="00717510">
          <w:rPr>
            <w:rFonts w:ascii="Arial" w:eastAsia="Arial" w:hAnsi="Arial" w:cs="Arial"/>
            <w:sz w:val="24"/>
            <w:szCs w:val="24"/>
          </w:rPr>
          <w:t>The surface</w:t>
        </w:r>
        <w:r w:rsidR="00717510">
          <w:rPr>
            <w:rFonts w:ascii="Arial" w:eastAsia="Arial" w:hAnsi="Arial" w:cs="Arial"/>
            <w:spacing w:val="-19"/>
            <w:sz w:val="24"/>
            <w:szCs w:val="24"/>
          </w:rPr>
          <w:t xml:space="preserve"> </w:t>
        </w:r>
      </w:ins>
      <w:del w:id="187" w:author="Michael Ferry" w:date="2017-10-02T16:12:00Z">
        <w:r w:rsidDel="00717510">
          <w:rPr>
            <w:rFonts w:ascii="Arial" w:eastAsia="Arial" w:hAnsi="Arial" w:cs="Arial"/>
            <w:sz w:val="24"/>
            <w:szCs w:val="24"/>
          </w:rPr>
          <w:delText>surface</w:delText>
        </w:r>
        <w:r w:rsidDel="00717510">
          <w:rPr>
            <w:rFonts w:ascii="Arial" w:eastAsia="Arial" w:hAnsi="Arial" w:cs="Arial"/>
            <w:spacing w:val="-17"/>
            <w:sz w:val="24"/>
            <w:szCs w:val="24"/>
          </w:rPr>
          <w:delText xml:space="preserve"> </w:delText>
        </w:r>
        <w:r w:rsidDel="00717510">
          <w:rPr>
            <w:rFonts w:ascii="Arial" w:eastAsia="Arial" w:hAnsi="Arial" w:cs="Arial"/>
            <w:sz w:val="24"/>
            <w:szCs w:val="24"/>
          </w:rPr>
          <w:delText>textu</w:delText>
        </w:r>
        <w:r w:rsidDel="00717510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717510">
          <w:rPr>
            <w:rFonts w:ascii="Arial" w:eastAsia="Arial" w:hAnsi="Arial" w:cs="Arial"/>
            <w:sz w:val="24"/>
            <w:szCs w:val="24"/>
          </w:rPr>
          <w:delText>es</w:delText>
        </w:r>
      </w:del>
      <w:ins w:id="188" w:author="Michael Ferry" w:date="2017-10-02T16:12:00Z">
        <w:r w:rsidR="00717510">
          <w:rPr>
            <w:rFonts w:ascii="Arial" w:eastAsia="Arial" w:hAnsi="Arial" w:cs="Arial"/>
            <w:sz w:val="24"/>
            <w:szCs w:val="24"/>
          </w:rPr>
          <w:t>topography of the deposited fi</w:t>
        </w:r>
        <w:r w:rsidR="00A82CF8">
          <w:rPr>
            <w:rFonts w:ascii="Arial" w:eastAsia="Arial" w:hAnsi="Arial" w:cs="Arial"/>
            <w:sz w:val="24"/>
            <w:szCs w:val="24"/>
          </w:rPr>
          <w:t>l</w:t>
        </w:r>
        <w:r w:rsidR="00717510">
          <w:rPr>
            <w:rFonts w:ascii="Arial" w:eastAsia="Arial" w:hAnsi="Arial" w:cs="Arial"/>
            <w:sz w:val="24"/>
            <w:szCs w:val="24"/>
          </w:rPr>
          <w:t>ms</w:t>
        </w:r>
      </w:ins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del w:id="189" w:author="Michael Ferry" w:date="2017-10-02T16:12:00Z">
        <w:r w:rsidDel="00A82CF8">
          <w:rPr>
            <w:rFonts w:ascii="Arial" w:eastAsia="Arial" w:hAnsi="Arial" w:cs="Arial"/>
            <w:sz w:val="24"/>
            <w:szCs w:val="24"/>
          </w:rPr>
          <w:delText>we</w:delText>
        </w:r>
        <w:r w:rsidDel="00A82CF8">
          <w:rPr>
            <w:rFonts w:ascii="Arial" w:eastAsia="Arial" w:hAnsi="Arial" w:cs="Arial"/>
            <w:spacing w:val="-4"/>
            <w:sz w:val="24"/>
            <w:szCs w:val="24"/>
          </w:rPr>
          <w:delText>r</w:delText>
        </w:r>
        <w:r w:rsidDel="00A82CF8">
          <w:rPr>
            <w:rFonts w:ascii="Arial" w:eastAsia="Arial" w:hAnsi="Arial" w:cs="Arial"/>
            <w:sz w:val="24"/>
            <w:szCs w:val="24"/>
          </w:rPr>
          <w:delText>e</w:delText>
        </w:r>
        <w:r w:rsidDel="00A82CF8">
          <w:rPr>
            <w:rFonts w:ascii="Arial" w:eastAsia="Arial" w:hAnsi="Arial" w:cs="Arial"/>
            <w:spacing w:val="13"/>
            <w:sz w:val="24"/>
            <w:szCs w:val="24"/>
          </w:rPr>
          <w:delText xml:space="preserve"> </w:delText>
        </w:r>
      </w:del>
      <w:ins w:id="190" w:author="Michael Ferry" w:date="2017-10-02T16:12:00Z">
        <w:r w:rsidR="00A82CF8">
          <w:rPr>
            <w:rFonts w:ascii="Arial" w:eastAsia="Arial" w:hAnsi="Arial" w:cs="Arial"/>
            <w:sz w:val="24"/>
            <w:szCs w:val="24"/>
          </w:rPr>
          <w:t>was</w:t>
        </w:r>
        <w:r w:rsidR="00A82CF8">
          <w:rPr>
            <w:rFonts w:ascii="Arial" w:eastAsia="Arial" w:hAnsi="Arial" w:cs="Arial"/>
            <w:spacing w:val="13"/>
            <w:sz w:val="24"/>
            <w:szCs w:val="24"/>
          </w:rPr>
          <w:t xml:space="preserve"> </w:t>
        </w:r>
      </w:ins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atomic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oscopy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(AFM)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(Dimension </w:t>
      </w:r>
      <w:r>
        <w:rPr>
          <w:rFonts w:ascii="Arial" w:eastAsia="Arial" w:hAnsi="Arial" w:cs="Arial"/>
          <w:sz w:val="24"/>
          <w:szCs w:val="24"/>
        </w:rPr>
        <w:t>ICON,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Germany)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ScanAsyst-Air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uke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Germany).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rate was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0.81</w:t>
      </w:r>
      <w:r>
        <w:rPr>
          <w:rFonts w:ascii="Arial" w:eastAsia="Arial" w:hAnsi="Arial" w:cs="Arial"/>
          <w:spacing w:val="11"/>
          <w:w w:val="92"/>
          <w:sz w:val="24"/>
          <w:szCs w:val="24"/>
        </w:rPr>
        <w:t>4</w:t>
      </w:r>
      <w:r>
        <w:rPr>
          <w:rFonts w:ascii="Arial" w:eastAsia="Arial" w:hAnsi="Arial" w:cs="Arial"/>
          <w:i/>
          <w:spacing w:val="11"/>
          <w:w w:val="92"/>
          <w:sz w:val="24"/>
          <w:szCs w:val="24"/>
        </w:rPr>
        <w:t>H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>z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amplitude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setpoint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205.2</w:t>
      </w:r>
      <w:r>
        <w:rPr>
          <w:rFonts w:ascii="Arial" w:eastAsia="Arial" w:hAnsi="Arial" w:cs="Arial"/>
          <w:spacing w:val="3"/>
          <w:w w:val="92"/>
          <w:sz w:val="24"/>
          <w:szCs w:val="24"/>
        </w:rPr>
        <w:t>3</w:t>
      </w:r>
      <w:r>
        <w:rPr>
          <w:rFonts w:ascii="Arial" w:eastAsia="Arial" w:hAnsi="Arial" w:cs="Arial"/>
          <w:i/>
          <w:spacing w:val="4"/>
          <w:w w:val="92"/>
          <w:sz w:val="24"/>
          <w:szCs w:val="24"/>
        </w:rPr>
        <w:t>m</w:t>
      </w:r>
      <w:r>
        <w:rPr>
          <w:rFonts w:ascii="Arial" w:eastAsia="Arial" w:hAnsi="Arial" w:cs="Arial"/>
          <w:i/>
          <w:spacing w:val="12"/>
          <w:w w:val="92"/>
          <w:sz w:val="24"/>
          <w:szCs w:val="24"/>
        </w:rPr>
        <w:t>V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drive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amplitude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729.0</w:t>
      </w:r>
      <w:r>
        <w:rPr>
          <w:rFonts w:ascii="Arial" w:eastAsia="Arial" w:hAnsi="Arial" w:cs="Arial"/>
          <w:spacing w:val="3"/>
          <w:sz w:val="24"/>
          <w:szCs w:val="24"/>
        </w:rPr>
        <w:t>6</w:t>
      </w:r>
      <w:r>
        <w:rPr>
          <w:rFonts w:ascii="Arial" w:eastAsia="Arial" w:hAnsi="Arial" w:cs="Arial"/>
          <w:i/>
          <w:spacing w:val="4"/>
          <w:sz w:val="24"/>
          <w:szCs w:val="24"/>
        </w:rPr>
        <w:t>m</w:t>
      </w:r>
      <w:r>
        <w:rPr>
          <w:rFonts w:ascii="Arial" w:eastAsia="Arial" w:hAnsi="Arial" w:cs="Arial"/>
          <w:i/>
          <w:spacing w:val="13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Scans</w:t>
      </w:r>
      <w:r>
        <w:rPr>
          <w:rFonts w:ascii="Arial" w:eastAsia="Arial" w:hAnsi="Arial" w:cs="Arial"/>
          <w:spacing w:val="3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 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eformed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over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c</w:t>
      </w:r>
      <w:r>
        <w:rPr>
          <w:rFonts w:ascii="Arial" w:eastAsia="Arial" w:hAnsi="Arial" w:cs="Arial"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w w:val="92"/>
          <w:sz w:val="24"/>
          <w:szCs w:val="24"/>
        </w:rPr>
        <w:t>oss</w:t>
      </w:r>
      <w:r>
        <w:rPr>
          <w:rFonts w:ascii="Arial" w:eastAsia="Arial" w:hAnsi="Arial" w:cs="Arial"/>
          <w:spacing w:val="2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sectional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2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7"/>
          <w:sz w:val="24"/>
          <w:szCs w:val="24"/>
        </w:rPr>
        <w:t>5</w:t>
      </w:r>
      <w:r>
        <w:rPr>
          <w:rFonts w:ascii="Arial" w:eastAsia="Arial" w:hAnsi="Arial" w:cs="Arial"/>
          <w:i/>
          <w:spacing w:val="5"/>
          <w:sz w:val="24"/>
          <w:szCs w:val="24"/>
        </w:rPr>
        <w:t>x</w:t>
      </w:r>
      <w:r>
        <w:rPr>
          <w:rFonts w:ascii="Arial" w:eastAsia="Arial" w:hAnsi="Arial" w:cs="Arial"/>
          <w:spacing w:val="3"/>
          <w:sz w:val="24"/>
          <w:szCs w:val="24"/>
        </w:rPr>
        <w:t>5</w:t>
      </w:r>
      <w:r>
        <w:rPr>
          <w:rFonts w:ascii="Arial" w:eastAsia="Arial" w:hAnsi="Arial" w:cs="Arial"/>
          <w:i/>
          <w:spacing w:val="6"/>
          <w:sz w:val="24"/>
          <w:szCs w:val="24"/>
        </w:rPr>
        <w:t>µ</w:t>
      </w:r>
      <w:r>
        <w:rPr>
          <w:rFonts w:ascii="Arial" w:eastAsia="Arial" w:hAnsi="Arial" w:cs="Arial"/>
          <w:i/>
          <w:spacing w:val="3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samples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placed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116"/>
          <w:sz w:val="24"/>
          <w:szCs w:val="24"/>
        </w:rPr>
        <w:t>di</w:t>
      </w:r>
      <w:r>
        <w:rPr>
          <w:rFonts w:ascii="Arial" w:eastAsia="Arial" w:hAnsi="Arial" w:cs="Arial"/>
          <w:spacing w:val="-4"/>
          <w:w w:val="116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ectly </w:t>
      </w:r>
      <w:r>
        <w:rPr>
          <w:rFonts w:ascii="Arial" w:eastAsia="Arial" w:hAnsi="Arial" w:cs="Arial"/>
          <w:sz w:val="24"/>
          <w:szCs w:val="24"/>
        </w:rPr>
        <w:t>onto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examination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held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place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vacuum.</w:t>
      </w:r>
      <w:commentRangeEnd w:id="182"/>
      <w:r w:rsidR="00717510">
        <w:rPr>
          <w:rStyle w:val="CommentReference"/>
        </w:rPr>
        <w:commentReference w:id="182"/>
      </w:r>
    </w:p>
    <w:p w14:paraId="12324154" w14:textId="77777777" w:rsidR="00802C95" w:rsidRDefault="00802C95">
      <w:pPr>
        <w:spacing w:before="5" w:after="0" w:line="190" w:lineRule="exact"/>
        <w:rPr>
          <w:sz w:val="19"/>
          <w:szCs w:val="19"/>
        </w:rPr>
      </w:pPr>
    </w:p>
    <w:p w14:paraId="2D00ECE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178D85B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B501DAB" w14:textId="3DF20F2F" w:rsidR="00802C95" w:rsidRDefault="007D5015">
      <w:pPr>
        <w:spacing w:after="0" w:line="240" w:lineRule="auto"/>
        <w:ind w:left="114" w:right="6222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 xml:space="preserve">1.8.8  </w:t>
      </w:r>
      <w:r>
        <w:rPr>
          <w:rFonts w:ascii="Arial" w:eastAsia="Arial" w:hAnsi="Arial" w:cs="Arial"/>
          <w:b/>
          <w:bCs/>
          <w:spacing w:val="4"/>
          <w:sz w:val="28"/>
          <w:szCs w:val="28"/>
        </w:rPr>
        <w:t xml:space="preserve"> </w:t>
      </w:r>
      <w:del w:id="191" w:author="Michael Ferry" w:date="2017-10-02T16:12:00Z">
        <w:r w:rsidDel="00A82CF8">
          <w:rPr>
            <w:rFonts w:ascii="Arial" w:eastAsia="Arial" w:hAnsi="Arial" w:cs="Arial"/>
            <w:b/>
            <w:bCs/>
            <w:sz w:val="28"/>
            <w:szCs w:val="28"/>
          </w:rPr>
          <w:delText>FIB</w:delText>
        </w:r>
        <w:r w:rsidDel="00A82CF8">
          <w:rPr>
            <w:rFonts w:ascii="Arial" w:eastAsia="Arial" w:hAnsi="Arial" w:cs="Arial"/>
            <w:b/>
            <w:bCs/>
            <w:spacing w:val="3"/>
            <w:sz w:val="28"/>
            <w:szCs w:val="28"/>
          </w:rPr>
          <w:delText xml:space="preserve"> </w:delText>
        </w:r>
        <w:r w:rsidDel="00A82CF8">
          <w:rPr>
            <w:rFonts w:ascii="Arial" w:eastAsia="Arial" w:hAnsi="Arial" w:cs="Arial"/>
            <w:b/>
            <w:bCs/>
            <w:w w:val="95"/>
            <w:sz w:val="28"/>
            <w:szCs w:val="28"/>
          </w:rPr>
          <w:delText>characterisation</w:delText>
        </w:r>
      </w:del>
      <w:ins w:id="192" w:author="Michael Ferry" w:date="2017-10-02T16:12:00Z">
        <w:r w:rsidR="00A82CF8">
          <w:rPr>
            <w:rFonts w:ascii="Arial" w:eastAsia="Arial" w:hAnsi="Arial" w:cs="Arial"/>
            <w:b/>
            <w:bCs/>
            <w:sz w:val="28"/>
            <w:szCs w:val="28"/>
          </w:rPr>
          <w:t>Focused ion beam</w:t>
        </w:r>
      </w:ins>
    </w:p>
    <w:p w14:paraId="3B8EEE9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5638C36" w14:textId="77777777" w:rsidR="00802C95" w:rsidRDefault="00802C95">
      <w:pPr>
        <w:spacing w:before="2" w:after="0" w:line="220" w:lineRule="exact"/>
      </w:pPr>
    </w:p>
    <w:p w14:paraId="0706FBC4" w14:textId="77777777" w:rsidR="00802C95" w:rsidRDefault="007D5015">
      <w:pPr>
        <w:spacing w:after="0" w:line="311" w:lineRule="auto"/>
        <w:ind w:left="114" w:right="5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focused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beam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(FIB)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(XP200,</w:t>
      </w:r>
      <w:r>
        <w:rPr>
          <w:rFonts w:ascii="Arial" w:eastAsia="Arial" w:hAnsi="Arial" w:cs="Arial"/>
          <w:spacing w:val="4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FEI,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Netherlands)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used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sections into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surfaces.</w:t>
      </w:r>
      <w:r>
        <w:rPr>
          <w:rFonts w:ascii="Arial" w:eastAsia="Arial" w:hAnsi="Arial" w:cs="Arial"/>
          <w:spacing w:val="26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Samples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mounted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testing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stage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silver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paint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sputter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layer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gold.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examined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a</w:t>
      </w:r>
      <w:r>
        <w:rPr>
          <w:rFonts w:ascii="Arial" w:eastAsia="Arial" w:hAnsi="Arial" w:cs="Arial"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w w:val="90"/>
          <w:sz w:val="24"/>
          <w:szCs w:val="24"/>
        </w:rPr>
        <w:t>eas</w:t>
      </w:r>
      <w:r>
        <w:rPr>
          <w:rFonts w:ascii="Arial" w:eastAsia="Arial" w:hAnsi="Arial" w:cs="Arial"/>
          <w:spacing w:val="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samples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coated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platinum </w:t>
      </w:r>
      <w:r>
        <w:rPr>
          <w:rFonts w:ascii="Arial" w:eastAsia="Arial" w:hAnsi="Arial" w:cs="Arial"/>
          <w:w w:val="97"/>
          <w:sz w:val="24"/>
          <w:szCs w:val="24"/>
        </w:rPr>
        <w:t>befo</w:t>
      </w:r>
      <w:r>
        <w:rPr>
          <w:rFonts w:ascii="Arial" w:eastAsia="Arial" w:hAnsi="Arial" w:cs="Arial"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w w:val="97"/>
          <w:sz w:val="24"/>
          <w:szCs w:val="24"/>
        </w:rPr>
        <w:t>e</w:t>
      </w:r>
      <w:r>
        <w:rPr>
          <w:rFonts w:ascii="Arial" w:eastAsia="Arial" w:hAnsi="Arial" w:cs="Arial"/>
          <w:spacing w:val="-7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>milling</w:t>
      </w:r>
      <w:r>
        <w:rPr>
          <w:rFonts w:ascii="Arial" w:eastAsia="Arial" w:hAnsi="Arial" w:cs="Arial"/>
          <w:spacing w:val="-17"/>
          <w:w w:val="1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gallium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ions.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Imaging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FIB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was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accelerating</w:t>
      </w:r>
      <w:r>
        <w:rPr>
          <w:rFonts w:ascii="Arial" w:eastAsia="Arial" w:hAnsi="Arial" w:cs="Arial"/>
          <w:spacing w:val="-7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voltage 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3</w:t>
      </w:r>
      <w:r>
        <w:rPr>
          <w:rFonts w:ascii="Arial" w:eastAsia="Arial" w:hAnsi="Arial" w:cs="Arial"/>
          <w:spacing w:val="3"/>
          <w:w w:val="89"/>
          <w:sz w:val="24"/>
          <w:szCs w:val="24"/>
        </w:rPr>
        <w:t>0</w:t>
      </w:r>
      <w:r>
        <w:rPr>
          <w:rFonts w:ascii="Arial" w:eastAsia="Arial" w:hAnsi="Arial" w:cs="Arial"/>
          <w:i/>
          <w:spacing w:val="7"/>
          <w:w w:val="88"/>
          <w:sz w:val="24"/>
          <w:szCs w:val="24"/>
        </w:rPr>
        <w:t>k</w:t>
      </w:r>
      <w:r>
        <w:rPr>
          <w:rFonts w:ascii="Arial" w:eastAsia="Arial" w:hAnsi="Arial" w:cs="Arial"/>
          <w:i/>
          <w:spacing w:val="4"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13"/>
          <w:w w:val="107"/>
          <w:sz w:val="24"/>
          <w:szCs w:val="24"/>
        </w:rPr>
        <w:t>V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</w:t>
      </w:r>
      <w:r>
        <w:rPr>
          <w:rFonts w:ascii="Arial" w:eastAsia="Arial" w:hAnsi="Arial" w:cs="Arial"/>
          <w:spacing w:val="16"/>
          <w:w w:val="89"/>
          <w:sz w:val="24"/>
          <w:szCs w:val="24"/>
        </w:rPr>
        <w:t>2</w:t>
      </w:r>
      <w:r>
        <w:rPr>
          <w:rFonts w:ascii="Arial" w:eastAsia="Arial" w:hAnsi="Arial" w:cs="Arial"/>
          <w:i/>
          <w:w w:val="89"/>
          <w:sz w:val="24"/>
          <w:szCs w:val="24"/>
        </w:rPr>
        <w:t>p</w:t>
      </w:r>
      <w:r>
        <w:rPr>
          <w:rFonts w:ascii="Arial" w:eastAsia="Arial" w:hAnsi="Arial" w:cs="Arial"/>
          <w:i/>
          <w:spacing w:val="-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3"/>
          <w:w w:val="107"/>
          <w:sz w:val="24"/>
          <w:szCs w:val="24"/>
        </w:rPr>
        <w:t>A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31F54354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2924BF0A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1C1AE17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7E405875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58E71E0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4B36209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0C4CDEF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91D1B6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3CB1D0A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C9E8F62" w14:textId="77777777" w:rsidR="00802C95" w:rsidRDefault="00802C95">
      <w:pPr>
        <w:spacing w:before="4" w:after="0" w:line="240" w:lineRule="exact"/>
        <w:rPr>
          <w:sz w:val="24"/>
          <w:szCs w:val="24"/>
        </w:rPr>
      </w:pPr>
    </w:p>
    <w:p w14:paraId="39EF479E" w14:textId="77777777" w:rsidR="00802C95" w:rsidRDefault="007D5015">
      <w:pPr>
        <w:spacing w:after="0" w:line="539" w:lineRule="exact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sz w:val="49"/>
          <w:szCs w:val="49"/>
        </w:rPr>
        <w:t>Chapter</w:t>
      </w:r>
      <w:r>
        <w:rPr>
          <w:rFonts w:ascii="Arial" w:eastAsia="Arial" w:hAnsi="Arial" w:cs="Arial"/>
          <w:b/>
          <w:bCs/>
          <w:spacing w:val="-49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sz w:val="49"/>
          <w:szCs w:val="49"/>
        </w:rPr>
        <w:t>2</w:t>
      </w:r>
    </w:p>
    <w:p w14:paraId="2B9B47E6" w14:textId="77777777" w:rsidR="00802C95" w:rsidRDefault="00802C95">
      <w:pPr>
        <w:spacing w:before="6" w:after="0" w:line="150" w:lineRule="exact"/>
        <w:rPr>
          <w:sz w:val="15"/>
          <w:szCs w:val="15"/>
        </w:rPr>
      </w:pPr>
    </w:p>
    <w:p w14:paraId="7F2211AD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590D12DB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659942E2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3A7C473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w w:val="105"/>
          <w:sz w:val="49"/>
          <w:szCs w:val="49"/>
        </w:rPr>
        <w:t>BIBLIOGRAPHY</w:t>
      </w:r>
    </w:p>
    <w:p w14:paraId="16283C4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209D5B18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4FBC5F64" w14:textId="77777777" w:rsidR="00802C95" w:rsidRDefault="00802C95">
      <w:pPr>
        <w:spacing w:after="0" w:line="200" w:lineRule="exact"/>
        <w:rPr>
          <w:sz w:val="20"/>
          <w:szCs w:val="20"/>
        </w:rPr>
      </w:pPr>
    </w:p>
    <w:p w14:paraId="08A45799" w14:textId="77777777" w:rsidR="00802C95" w:rsidRDefault="00802C95">
      <w:pPr>
        <w:spacing w:before="7" w:after="0" w:line="220" w:lineRule="exact"/>
      </w:pPr>
    </w:p>
    <w:p w14:paraId="23C13B03" w14:textId="77777777" w:rsidR="00802C95" w:rsidRDefault="007D5015">
      <w:pPr>
        <w:spacing w:after="0" w:line="311" w:lineRule="auto"/>
        <w:ind w:left="629" w:right="53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Cheng,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Shear</w:t>
      </w:r>
      <w:r>
        <w:rPr>
          <w:rFonts w:ascii="Arial" w:eastAsia="Arial" w:hAnsi="Arial" w:cs="Arial"/>
          <w:spacing w:val="5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bands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glasses. 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Materials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Science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R:</w:t>
      </w:r>
      <w:r>
        <w:rPr>
          <w:rFonts w:ascii="Arial" w:eastAsia="Arial" w:hAnsi="Arial" w:cs="Arial"/>
          <w:i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Reports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74(4):71–132,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47019EE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43AFD2F" w14:textId="77777777"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Angell,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Sidney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Nagel. 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The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5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 chemistry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100(31):13200–13212, </w:t>
      </w:r>
      <w:r>
        <w:rPr>
          <w:rFonts w:ascii="Arial" w:eastAsia="Arial" w:hAnsi="Arial" w:cs="Arial"/>
          <w:sz w:val="24"/>
          <w:szCs w:val="24"/>
        </w:rPr>
        <w:t>1996.</w:t>
      </w:r>
    </w:p>
    <w:p w14:paraId="060FBD0F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4D498C8" w14:textId="77777777"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[3]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Kikuji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110"/>
          <w:sz w:val="24"/>
          <w:szCs w:val="24"/>
        </w:rPr>
        <w:t>o</w:t>
      </w:r>
      <w:r>
        <w:rPr>
          <w:rFonts w:ascii="Arial" w:eastAsia="Arial" w:hAnsi="Arial" w:cs="Arial"/>
          <w:spacing w:val="1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Ishii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 xml:space="preserve">Hideyuki </w:t>
      </w:r>
      <w:r>
        <w:rPr>
          <w:rFonts w:ascii="Arial" w:eastAsia="Arial" w:hAnsi="Arial" w:cs="Arial"/>
          <w:sz w:val="24"/>
          <w:szCs w:val="24"/>
        </w:rPr>
        <w:t xml:space="preserve">Nakayama. 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elaxation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>vapo</w:t>
      </w:r>
      <w:r>
        <w:rPr>
          <w:rFonts w:ascii="Arial" w:eastAsia="Arial" w:hAnsi="Arial" w:cs="Arial"/>
          <w:spacing w:val="-4"/>
          <w:w w:val="10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-deposited molecular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cooled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liquids.  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Chemical </w:t>
      </w:r>
      <w:r>
        <w:rPr>
          <w:rFonts w:ascii="Arial" w:eastAsia="Arial" w:hAnsi="Arial" w:cs="Arial"/>
          <w:i/>
          <w:spacing w:val="2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0AF5EA34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16(24):12073–12092,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1726938D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DF746B7" w14:textId="77777777"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Daisman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PB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Aji,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w w:val="111"/>
          <w:sz w:val="24"/>
          <w:szCs w:val="24"/>
        </w:rPr>
        <w:t>Akihiko</w:t>
      </w:r>
      <w:r>
        <w:rPr>
          <w:rFonts w:ascii="Arial" w:eastAsia="Arial" w:hAnsi="Arial" w:cs="Arial"/>
          <w:spacing w:val="38"/>
          <w:w w:val="1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Hirata,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Zhu,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Madhav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Redd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Shuangxi </w:t>
      </w:r>
      <w:r>
        <w:rPr>
          <w:rFonts w:ascii="Arial" w:eastAsia="Arial" w:hAnsi="Arial" w:cs="Arial"/>
          <w:w w:val="93"/>
          <w:sz w:val="24"/>
          <w:szCs w:val="24"/>
        </w:rPr>
        <w:t>Song,</w:t>
      </w:r>
      <w:r>
        <w:rPr>
          <w:rFonts w:ascii="Arial" w:eastAsia="Arial" w:hAnsi="Arial" w:cs="Arial"/>
          <w:spacing w:val="1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anhui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akeshi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Fujita,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Shinji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Kohara,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Mingwei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ong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arXiv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i/>
          <w:w w:val="93"/>
          <w:sz w:val="24"/>
          <w:szCs w:val="24"/>
        </w:rPr>
        <w:t>eprint</w:t>
      </w:r>
      <w:r>
        <w:rPr>
          <w:rFonts w:ascii="Arial" w:eastAsia="Arial" w:hAnsi="Arial" w:cs="Arial"/>
          <w:i/>
          <w:spacing w:val="3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arXiv:1306.1575</w:t>
      </w:r>
      <w:r>
        <w:rPr>
          <w:rFonts w:ascii="Arial" w:eastAsia="Arial" w:hAnsi="Arial" w:cs="Arial"/>
          <w:w w:val="93"/>
          <w:sz w:val="24"/>
          <w:szCs w:val="24"/>
        </w:rPr>
        <w:t>,</w:t>
      </w:r>
      <w:r>
        <w:rPr>
          <w:rFonts w:ascii="Arial" w:eastAsia="Arial" w:hAnsi="Arial" w:cs="Arial"/>
          <w:spacing w:val="-5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5260A0B0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60016158" w14:textId="77777777"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Klement,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RH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illens,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Duwez.  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Non-crystalline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solidified </w:t>
      </w:r>
      <w:r>
        <w:rPr>
          <w:rFonts w:ascii="Arial" w:eastAsia="Arial" w:hAnsi="Arial" w:cs="Arial"/>
          <w:sz w:val="24"/>
          <w:szCs w:val="24"/>
        </w:rPr>
        <w:t>gold-silicon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187:869–870, </w:t>
      </w:r>
      <w:r>
        <w:rPr>
          <w:rFonts w:ascii="Arial" w:eastAsia="Arial" w:hAnsi="Arial" w:cs="Arial"/>
          <w:sz w:val="24"/>
          <w:szCs w:val="24"/>
        </w:rPr>
        <w:t>1960.</w:t>
      </w:r>
    </w:p>
    <w:p w14:paraId="30004BE7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166CBC14" w14:textId="77777777"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Akihisa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Stabilization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supe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>r</w:t>
      </w:r>
      <w:r>
        <w:rPr>
          <w:rFonts w:ascii="Arial" w:eastAsia="Arial" w:hAnsi="Arial" w:cs="Arial"/>
          <w:w w:val="98"/>
          <w:sz w:val="24"/>
          <w:szCs w:val="24"/>
        </w:rPr>
        <w:t>cooled</w:t>
      </w:r>
      <w:r>
        <w:rPr>
          <w:rFonts w:ascii="Arial" w:eastAsia="Arial" w:hAnsi="Arial" w:cs="Arial"/>
          <w:spacing w:val="-4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</w:p>
    <w:p w14:paraId="647818F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1"/>
          <w:sz w:val="24"/>
          <w:szCs w:val="24"/>
        </w:rPr>
        <w:t>Acta</w:t>
      </w:r>
      <w:r>
        <w:rPr>
          <w:rFonts w:ascii="Arial" w:eastAsia="Arial" w:hAnsi="Arial" w:cs="Arial"/>
          <w:i/>
          <w:spacing w:val="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Materialia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6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48(1):279–306,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2000.</w:t>
      </w:r>
    </w:p>
    <w:p w14:paraId="6E62A36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9249BC9" w14:textId="77777777" w:rsidR="00802C95" w:rsidRDefault="007D5015">
      <w:pPr>
        <w:spacing w:after="0" w:line="311" w:lineRule="auto"/>
        <w:ind w:left="629" w:right="52" w:hanging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gana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Martin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exler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Thadhani.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bulk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glasses.</w:t>
      </w:r>
      <w:r>
        <w:rPr>
          <w:rFonts w:ascii="Arial" w:eastAsia="Arial" w:hAnsi="Arial" w:cs="Arial"/>
          <w:spacing w:val="4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>r</w:t>
      </w:r>
      <w:r>
        <w:rPr>
          <w:rFonts w:ascii="Arial" w:eastAsia="Arial" w:hAnsi="Arial" w:cs="Arial"/>
          <w:i/>
          <w:w w:val="88"/>
          <w:sz w:val="24"/>
          <w:szCs w:val="24"/>
        </w:rPr>
        <w:t>og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>r</w:t>
      </w:r>
      <w:r>
        <w:rPr>
          <w:rFonts w:ascii="Arial" w:eastAsia="Arial" w:hAnsi="Arial" w:cs="Arial"/>
          <w:i/>
          <w:w w:val="88"/>
          <w:sz w:val="24"/>
          <w:szCs w:val="24"/>
        </w:rPr>
        <w:t>ess</w:t>
      </w:r>
      <w:r>
        <w:rPr>
          <w:rFonts w:ascii="Arial" w:eastAsia="Arial" w:hAnsi="Arial" w:cs="Arial"/>
          <w:i/>
          <w:spacing w:val="-1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55(8):759–839,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6C794C5A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04730CD7" w14:textId="77777777"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David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 xml:space="preserve">urnbull. 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Under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what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conditions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can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4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formed?  </w:t>
      </w:r>
      <w:r>
        <w:rPr>
          <w:rFonts w:ascii="Arial" w:eastAsia="Arial" w:hAnsi="Arial" w:cs="Arial"/>
          <w:i/>
          <w:w w:val="91"/>
          <w:sz w:val="24"/>
          <w:szCs w:val="24"/>
        </w:rPr>
        <w:t>Contemporary</w:t>
      </w:r>
      <w:r>
        <w:rPr>
          <w:rFonts w:ascii="Arial" w:eastAsia="Arial" w:hAnsi="Arial" w:cs="Arial"/>
          <w:i/>
          <w:spacing w:val="5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4CC03633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10(5):473–488, </w:t>
      </w:r>
      <w:r>
        <w:rPr>
          <w:rFonts w:ascii="Arial" w:eastAsia="Arial" w:hAnsi="Arial" w:cs="Arial"/>
          <w:sz w:val="24"/>
          <w:szCs w:val="24"/>
        </w:rPr>
        <w:t>1969.</w:t>
      </w:r>
    </w:p>
    <w:p w14:paraId="04EC0ECF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F00CB3A" w14:textId="77777777" w:rsidR="00802C95" w:rsidRDefault="007D5015">
      <w:pPr>
        <w:spacing w:after="0" w:line="240" w:lineRule="auto"/>
        <w:ind w:left="195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[9]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Jan</w:t>
      </w:r>
      <w:r>
        <w:rPr>
          <w:rFonts w:ascii="Arial" w:eastAsia="Arial" w:hAnsi="Arial" w:cs="Arial"/>
          <w:spacing w:val="17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oers.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ocessing</w:t>
      </w:r>
      <w:r>
        <w:rPr>
          <w:rFonts w:ascii="Arial" w:eastAsia="Arial" w:hAnsi="Arial" w:cs="Arial"/>
          <w:spacing w:val="1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Advanced</w:t>
      </w:r>
      <w:r>
        <w:rPr>
          <w:rFonts w:ascii="Arial" w:eastAsia="Arial" w:hAnsi="Arial" w:cs="Arial"/>
          <w:i/>
          <w:spacing w:val="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 xml:space="preserve">, </w:t>
      </w:r>
      <w:r>
        <w:rPr>
          <w:rFonts w:ascii="Arial" w:eastAsia="Arial" w:hAnsi="Arial" w:cs="Arial"/>
          <w:spacing w:val="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22(14):1566–1597,</w:t>
      </w:r>
    </w:p>
    <w:p w14:paraId="0C815A79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2010.</w:t>
      </w:r>
    </w:p>
    <w:p w14:paraId="597884BC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7F8903A6" w14:textId="77777777" w:rsidR="00802C95" w:rsidRDefault="007D5015">
      <w:pPr>
        <w:spacing w:after="0" w:line="240" w:lineRule="auto"/>
        <w:ind w:left="76" w:right="5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Jinn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Chu,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eene,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Jason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17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Jang,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Huang,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u-Lin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Shen,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Peter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K.</w:t>
      </w:r>
    </w:p>
    <w:p w14:paraId="465DF1F6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oshihiko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okoyama,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Akihisa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Nieh. 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Bendable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me</w:t>
      </w:r>
      <w:r>
        <w:rPr>
          <w:rFonts w:ascii="Arial" w:eastAsia="Arial" w:hAnsi="Arial" w:cs="Arial"/>
          <w:w w:val="106"/>
          <w:sz w:val="24"/>
          <w:szCs w:val="24"/>
        </w:rPr>
        <w:t>tallic</w:t>
      </w:r>
    </w:p>
    <w:p w14:paraId="1D18518C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48FD1FE8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31BDDC07" w14:textId="77777777" w:rsidR="00802C95" w:rsidRDefault="007D5015">
      <w:pPr>
        <w:tabs>
          <w:tab w:val="left" w:pos="1420"/>
          <w:tab w:val="left" w:pos="8080"/>
        </w:tabs>
        <w:spacing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glass:</w:t>
      </w:r>
      <w:r>
        <w:rPr>
          <w:rFonts w:ascii="Arial" w:eastAsia="Arial" w:hAnsi="Arial" w:cs="Arial"/>
          <w:sz w:val="24"/>
          <w:szCs w:val="24"/>
        </w:rPr>
        <w:tab/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thin, 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adhesive,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ong,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ductile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Acta</w:t>
      </w:r>
      <w:r>
        <w:rPr>
          <w:rFonts w:ascii="Arial" w:eastAsia="Arial" w:hAnsi="Arial" w:cs="Arial"/>
          <w:i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14:paraId="5BAEBCBA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60(6-7):3226–3238,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598B10A6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470A8B6B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Gao,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Jiang,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Guan,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Rack, O.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gic,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-27"/>
          <w:w w:val="88"/>
          <w:sz w:val="24"/>
          <w:szCs w:val="24"/>
        </w:rPr>
        <w:t>P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 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o-scratch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on-sputte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Zr-based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metallic-glass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film. </w:t>
      </w:r>
      <w:r>
        <w:rPr>
          <w:rFonts w:ascii="Arial" w:eastAsia="Arial" w:hAnsi="Arial" w:cs="Arial"/>
          <w:i/>
          <w:w w:val="89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-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203(22):3480–3484,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14:paraId="7A935CE9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02605D12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Braham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Prakash.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Abrasive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wear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behaviour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Fe,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Ni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based</w:t>
      </w:r>
      <w:r>
        <w:rPr>
          <w:rFonts w:ascii="Arial" w:eastAsia="Arial" w:hAnsi="Arial" w:cs="Arial"/>
          <w:spacing w:val="2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</w:p>
    <w:p w14:paraId="45DF29EB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W</w:t>
      </w:r>
      <w:r>
        <w:rPr>
          <w:rFonts w:ascii="Arial" w:eastAsia="Arial" w:hAnsi="Arial" w:cs="Arial"/>
          <w:i/>
          <w:w w:val="89"/>
          <w:sz w:val="24"/>
          <w:szCs w:val="24"/>
        </w:rPr>
        <w:t>ear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258(1-4):217–224,</w:t>
      </w:r>
      <w:r>
        <w:rPr>
          <w:rFonts w:ascii="Arial" w:eastAsia="Arial" w:hAnsi="Arial" w:cs="Arial"/>
          <w:spacing w:val="2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2005.</w:t>
      </w:r>
    </w:p>
    <w:p w14:paraId="1D5806ED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50E6174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Chiang,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5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Buchanan.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200nm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thick </w:t>
      </w:r>
      <w:r>
        <w:rPr>
          <w:rFonts w:ascii="Arial" w:eastAsia="Arial" w:hAnsi="Arial" w:cs="Arial"/>
          <w:sz w:val="24"/>
          <w:szCs w:val="24"/>
        </w:rPr>
        <w:t>glass-forming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fatigue-p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operty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enhancements.</w:t>
      </w:r>
      <w:r>
        <w:rPr>
          <w:rFonts w:ascii="Arial" w:eastAsia="Arial" w:hAnsi="Arial" w:cs="Arial"/>
          <w:spacing w:val="5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-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6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23BD7130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1"/>
          <w:sz w:val="24"/>
          <w:szCs w:val="24"/>
        </w:rPr>
        <w:t>88(13):–,</w:t>
      </w:r>
      <w:r>
        <w:rPr>
          <w:rFonts w:ascii="Arial" w:eastAsia="Arial" w:hAnsi="Arial" w:cs="Arial"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2006.</w:t>
      </w:r>
    </w:p>
    <w:p w14:paraId="35AC144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2593D452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4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Huang,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-based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glass-forming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for </w:t>
      </w:r>
      <w:r>
        <w:rPr>
          <w:rFonts w:ascii="Arial" w:eastAsia="Arial" w:hAnsi="Arial" w:cs="Arial"/>
          <w:sz w:val="24"/>
          <w:szCs w:val="24"/>
        </w:rPr>
        <w:t>fatigue-p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operty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ovements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316L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stainless</w:t>
      </w:r>
      <w:r>
        <w:rPr>
          <w:rFonts w:ascii="Arial" w:eastAsia="Arial" w:hAnsi="Arial" w:cs="Arial"/>
          <w:spacing w:val="12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steel: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Annealing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fects.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18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and </w:t>
      </w:r>
      <w:r>
        <w:rPr>
          <w:rFonts w:ascii="Arial" w:eastAsia="Arial" w:hAnsi="Arial" w:cs="Arial"/>
          <w:i/>
          <w:w w:val="89"/>
          <w:sz w:val="24"/>
          <w:szCs w:val="24"/>
        </w:rPr>
        <w:t>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205(16):4030–4034,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2011.</w:t>
      </w:r>
    </w:p>
    <w:p w14:paraId="33451B6A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D39923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 xml:space="preserve">Jason </w:t>
      </w:r>
      <w:r>
        <w:rPr>
          <w:rFonts w:ascii="Arial" w:eastAsia="Arial" w:hAnsi="Arial" w:cs="Arial"/>
          <w:spacing w:val="2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 xml:space="preserve">Jang, </w:t>
      </w:r>
      <w:r>
        <w:rPr>
          <w:rFonts w:ascii="Arial" w:eastAsia="Arial" w:hAnsi="Arial" w:cs="Arial"/>
          <w:spacing w:val="13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85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Chiu,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 xml:space="preserve">. Chu.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characteristics 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Zr-based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fabricated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pulse 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3"/>
          <w:sz w:val="24"/>
          <w:szCs w:val="24"/>
        </w:rPr>
        <w:t>r</w:t>
      </w:r>
      <w:r>
        <w:rPr>
          <w:rFonts w:ascii="Arial" w:eastAsia="Arial" w:hAnsi="Arial" w:cs="Arial"/>
          <w:w w:val="93"/>
          <w:sz w:val="24"/>
          <w:szCs w:val="24"/>
        </w:rPr>
        <w:t>ocess.</w:t>
      </w:r>
      <w:r>
        <w:rPr>
          <w:rFonts w:ascii="Arial" w:eastAsia="Arial" w:hAnsi="Arial" w:cs="Arial"/>
          <w:spacing w:val="27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Solid</w:t>
      </w:r>
      <w:r>
        <w:rPr>
          <w:rFonts w:ascii="Arial" w:eastAsia="Arial" w:hAnsi="Arial" w:cs="Arial"/>
          <w:i/>
          <w:spacing w:val="1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Films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517(17):4930–4933, </w:t>
      </w:r>
      <w:r>
        <w:rPr>
          <w:rFonts w:ascii="Arial" w:eastAsia="Arial" w:hAnsi="Arial" w:cs="Arial"/>
          <w:sz w:val="24"/>
          <w:szCs w:val="24"/>
        </w:rPr>
        <w:t>2009.</w:t>
      </w:r>
    </w:p>
    <w:p w14:paraId="24AC1B1C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998B8D7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sai,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Lin,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24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Jian,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36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Jang,</w:t>
      </w:r>
      <w:r>
        <w:rPr>
          <w:rFonts w:ascii="Arial" w:eastAsia="Arial" w:hAnsi="Arial" w:cs="Arial"/>
          <w:spacing w:val="2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 Li,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9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9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Huang.</w:t>
      </w:r>
    </w:p>
    <w:p w14:paraId="72F80EBB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4"/>
          <w:sz w:val="24"/>
          <w:szCs w:val="24"/>
        </w:rPr>
        <w:t>Sharpness</w:t>
      </w:r>
      <w:r>
        <w:rPr>
          <w:rFonts w:ascii="Arial" w:eastAsia="Arial" w:hAnsi="Arial" w:cs="Arial"/>
          <w:spacing w:val="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ovement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gical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blade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means</w:t>
      </w:r>
      <w:r>
        <w:rPr>
          <w:rFonts w:ascii="Arial" w:eastAsia="Arial" w:hAnsi="Arial" w:cs="Arial"/>
          <w:spacing w:val="1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ZrCuAlAgSi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31(0):127–131,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315A1B3D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68D3BE03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Jinn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Chu,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20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34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82"/>
          <w:sz w:val="24"/>
          <w:szCs w:val="24"/>
        </w:rPr>
        <w:t xml:space="preserve">Jang, </w:t>
      </w:r>
      <w:r>
        <w:rPr>
          <w:rFonts w:ascii="Arial" w:eastAsia="Arial" w:hAnsi="Arial" w:cs="Arial"/>
          <w:spacing w:val="18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w w:val="82"/>
          <w:sz w:val="24"/>
          <w:szCs w:val="24"/>
        </w:rPr>
        <w:t>J.</w:t>
      </w:r>
      <w:r>
        <w:rPr>
          <w:rFonts w:ascii="Arial" w:eastAsia="Arial" w:hAnsi="Arial" w:cs="Arial"/>
          <w:spacing w:val="6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Huang,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2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Chou,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 C.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1E2D648A" w14:textId="77777777" w:rsidR="00802C95" w:rsidRDefault="007D5015">
      <w:pPr>
        <w:spacing w:before="82"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, 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Lee,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Cut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Rullyani. 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Thin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glasses:</w:t>
      </w:r>
      <w:r>
        <w:rPr>
          <w:rFonts w:ascii="Arial" w:eastAsia="Arial" w:hAnsi="Arial" w:cs="Arial"/>
          <w:spacing w:val="5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Unique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potential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applications.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Solid</w:t>
      </w:r>
      <w:r>
        <w:rPr>
          <w:rFonts w:ascii="Arial" w:eastAsia="Arial" w:hAnsi="Arial" w:cs="Arial"/>
          <w:i/>
          <w:spacing w:val="2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Films</w:t>
      </w:r>
      <w:r>
        <w:rPr>
          <w:rFonts w:ascii="Arial" w:eastAsia="Arial" w:hAnsi="Arial" w:cs="Arial"/>
          <w:sz w:val="24"/>
          <w:szCs w:val="24"/>
        </w:rPr>
        <w:t>,</w:t>
      </w:r>
    </w:p>
    <w:p w14:paraId="4E76C7BE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520(16):5097–5122,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3DD9940C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F1169E6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Hans-Ulrich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ebs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Olaf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emert.  Pulsed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laser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alloys.</w:t>
      </w:r>
    </w:p>
    <w:p w14:paraId="3A1878B8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-1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62(19):2341–2343, </w:t>
      </w:r>
      <w:r>
        <w:rPr>
          <w:rFonts w:ascii="Arial" w:eastAsia="Arial" w:hAnsi="Arial" w:cs="Arial"/>
          <w:sz w:val="24"/>
          <w:szCs w:val="24"/>
        </w:rPr>
        <w:t>1993.</w:t>
      </w:r>
    </w:p>
    <w:p w14:paraId="57DBEE5A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2B53E5C9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[19]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Dijkkamp,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6"/>
          <w:w w:val="96"/>
          <w:sz w:val="24"/>
          <w:szCs w:val="24"/>
        </w:rPr>
        <w:t>V</w:t>
      </w:r>
      <w:r>
        <w:rPr>
          <w:rFonts w:ascii="Arial" w:eastAsia="Arial" w:hAnsi="Arial" w:cs="Arial"/>
          <w:w w:val="96"/>
          <w:sz w:val="24"/>
          <w:szCs w:val="24"/>
        </w:rPr>
        <w:t xml:space="preserve">enkatesan, </w:t>
      </w:r>
      <w:r>
        <w:rPr>
          <w:rFonts w:ascii="Arial" w:eastAsia="Arial" w:hAnsi="Arial" w:cs="Arial"/>
          <w:sz w:val="24"/>
          <w:szCs w:val="24"/>
        </w:rPr>
        <w:t>XD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Shaheen,</w:t>
      </w:r>
      <w:r>
        <w:rPr>
          <w:rFonts w:ascii="Arial" w:eastAsia="Arial" w:hAnsi="Arial" w:cs="Arial"/>
          <w:spacing w:val="-2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Jisrawi,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YH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Min-Lee,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WL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McLean, and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oft.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eparation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Y-Ba-Cu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oxide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conductor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ulsed laser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evaporation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high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material.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15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3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51(8):619–621,</w:t>
      </w:r>
    </w:p>
    <w:p w14:paraId="4CA329DC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1987.</w:t>
      </w:r>
    </w:p>
    <w:p w14:paraId="2A89AE98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7EFBD69B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Heitz,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XZ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Schwab,</w:t>
      </w:r>
      <w:r>
        <w:rPr>
          <w:rFonts w:ascii="Arial" w:eastAsia="Arial" w:hAnsi="Arial" w:cs="Arial"/>
          <w:spacing w:val="-5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Bäuerle,</w:t>
      </w:r>
      <w:r>
        <w:rPr>
          <w:rFonts w:ascii="Arial" w:eastAsia="Arial" w:hAnsi="Arial" w:cs="Arial"/>
          <w:spacing w:val="-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Schultz.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KrF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laser-induced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ablation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patterning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Y-Ba-Cu-O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Applied</w:t>
      </w:r>
      <w:r>
        <w:rPr>
          <w:rFonts w:ascii="Arial" w:eastAsia="Arial" w:hAnsi="Arial" w:cs="Arial"/>
          <w:i/>
          <w:spacing w:val="4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Physics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68(5):2512–2514,</w:t>
      </w:r>
      <w:r>
        <w:rPr>
          <w:rFonts w:ascii="Arial" w:eastAsia="Arial" w:hAnsi="Arial" w:cs="Arial"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1990.</w:t>
      </w:r>
    </w:p>
    <w:p w14:paraId="1E64ECE6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0E0FF4F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Jake</w:t>
      </w:r>
      <w:r>
        <w:rPr>
          <w:rFonts w:ascii="Arial" w:eastAsia="Arial" w:hAnsi="Arial" w:cs="Arial"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Diablo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>r</w:t>
      </w:r>
      <w:r>
        <w:rPr>
          <w:rFonts w:ascii="Arial" w:eastAsia="Arial" w:hAnsi="Arial" w:cs="Arial"/>
          <w:w w:val="95"/>
          <w:sz w:val="24"/>
          <w:szCs w:val="24"/>
        </w:rPr>
        <w:t>ocessing</w:t>
      </w:r>
      <w:r>
        <w:rPr>
          <w:rFonts w:ascii="Arial" w:eastAsia="Arial" w:hAnsi="Arial" w:cs="Arial"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biocompatible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glasses,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72AF45AC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4910DEBB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273D8088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.E.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own,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.L.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own,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H.E.H.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LeMa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B.E.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Bursten,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Murph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104"/>
          <w:sz w:val="24"/>
          <w:szCs w:val="24"/>
        </w:rPr>
        <w:t>oodwa</w:t>
      </w:r>
      <w:r>
        <w:rPr>
          <w:rFonts w:ascii="Arial" w:eastAsia="Arial" w:hAnsi="Arial" w:cs="Arial"/>
          <w:spacing w:val="-4"/>
          <w:w w:val="104"/>
          <w:sz w:val="24"/>
          <w:szCs w:val="24"/>
        </w:rPr>
        <w:t>r</w:t>
      </w:r>
      <w:r>
        <w:rPr>
          <w:rFonts w:ascii="Arial" w:eastAsia="Arial" w:hAnsi="Arial" w:cs="Arial"/>
          <w:w w:val="102"/>
          <w:sz w:val="24"/>
          <w:szCs w:val="24"/>
        </w:rPr>
        <w:t>d.</w:t>
      </w:r>
    </w:p>
    <w:p w14:paraId="7D7897A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8"/>
          <w:sz w:val="24"/>
          <w:szCs w:val="24"/>
        </w:rPr>
        <w:t xml:space="preserve">Chemistry: </w:t>
      </w:r>
      <w:r>
        <w:rPr>
          <w:rFonts w:ascii="Arial" w:eastAsia="Arial" w:hAnsi="Arial" w:cs="Arial"/>
          <w:i/>
          <w:spacing w:val="14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The</w:t>
      </w:r>
      <w:r>
        <w:rPr>
          <w:rFonts w:ascii="Arial" w:eastAsia="Arial" w:hAnsi="Arial" w:cs="Arial"/>
          <w:i/>
          <w:spacing w:val="-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Central</w:t>
      </w:r>
      <w:r>
        <w:rPr>
          <w:rFonts w:ascii="Arial" w:eastAsia="Arial" w:hAnsi="Arial" w:cs="Arial"/>
          <w:i/>
          <w:spacing w:val="4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Science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-1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Pearson</w:t>
      </w:r>
      <w:r>
        <w:rPr>
          <w:rFonts w:ascii="Arial" w:eastAsia="Arial" w:hAnsi="Arial" w:cs="Arial"/>
          <w:spacing w:val="5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Education,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165ECEF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4E379A59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Fujita,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Hirata,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Li,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46292B63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Chen.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multicomponent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1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single-ta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</w:t>
      </w:r>
      <w:r>
        <w:rPr>
          <w:rFonts w:ascii="Arial" w:eastAsia="Arial" w:hAnsi="Arial" w:cs="Arial"/>
          <w:w w:val="102"/>
          <w:sz w:val="24"/>
          <w:szCs w:val="24"/>
        </w:rPr>
        <w:t>et</w:t>
      </w:r>
      <w:r>
        <w:rPr>
          <w:rFonts w:ascii="Arial" w:eastAsia="Arial" w:hAnsi="Arial" w:cs="Arial"/>
          <w:spacing w:val="-4"/>
          <w:w w:val="102"/>
          <w:sz w:val="24"/>
          <w:szCs w:val="24"/>
        </w:rPr>
        <w:t>r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sputtering.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21(1):105–114,</w:t>
      </w:r>
      <w:r>
        <w:rPr>
          <w:rFonts w:ascii="Arial" w:eastAsia="Arial" w:hAnsi="Arial" w:cs="Arial"/>
          <w:spacing w:val="-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347253C0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103BDF9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Katsuyosh</w:t>
      </w:r>
      <w:r>
        <w:rPr>
          <w:rFonts w:ascii="Arial" w:eastAsia="Arial" w:hAnsi="Arial" w:cs="Arial"/>
          <w:w w:val="130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Kondoh,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Kenshi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Kawabata,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adashi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Serikawa,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Hisamichi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Kimura.</w:t>
      </w:r>
    </w:p>
    <w:p w14:paraId="279BCF6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characteristics</w:t>
      </w:r>
      <w:r>
        <w:rPr>
          <w:rFonts w:ascii="Arial" w:eastAsia="Arial" w:hAnsi="Arial" w:cs="Arial"/>
          <w:spacing w:val="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crystallization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9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>using</w:t>
      </w:r>
    </w:p>
    <w:p w14:paraId="1F706302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Zr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system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get.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Advances</w:t>
      </w:r>
      <w:r>
        <w:rPr>
          <w:rFonts w:ascii="Arial" w:eastAsia="Arial" w:hAnsi="Arial" w:cs="Arial"/>
          <w:i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4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3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2008,</w:t>
      </w:r>
      <w:r>
        <w:rPr>
          <w:rFonts w:ascii="Arial" w:eastAsia="Arial" w:hAnsi="Arial" w:cs="Arial"/>
          <w:spacing w:val="-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14:paraId="35930D3B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56F718A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Zbigniew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Kowalski. 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Ion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application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biomaterials.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</w:p>
    <w:p w14:paraId="7F63A48E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18(9):2531–2543, </w:t>
      </w:r>
      <w:r>
        <w:rPr>
          <w:rFonts w:ascii="Arial" w:eastAsia="Arial" w:hAnsi="Arial" w:cs="Arial"/>
          <w:sz w:val="24"/>
          <w:szCs w:val="24"/>
        </w:rPr>
        <w:t>1983.</w:t>
      </w:r>
    </w:p>
    <w:p w14:paraId="2CACCB3B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7BFD62C8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Deng,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Guan,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1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Fowlkes,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12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Phar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</w:p>
    <w:p w14:paraId="42C39661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w w:val="88"/>
          <w:sz w:val="24"/>
          <w:szCs w:val="24"/>
        </w:rPr>
        <w:t>P</w:t>
      </w:r>
      <w:r>
        <w:rPr>
          <w:rFonts w:ascii="Arial" w:eastAsia="Arial" w:hAnsi="Arial" w:cs="Arial"/>
          <w:w w:val="88"/>
          <w:sz w:val="24"/>
          <w:szCs w:val="24"/>
        </w:rPr>
        <w:t>.</w:t>
      </w:r>
      <w:r>
        <w:rPr>
          <w:rFonts w:ascii="Arial" w:eastAsia="Arial" w:hAnsi="Arial" w:cs="Arial"/>
          <w:spacing w:val="-9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Rack.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combinatoria</w:t>
      </w:r>
      <w:r>
        <w:rPr>
          <w:rFonts w:ascii="Arial" w:eastAsia="Arial" w:hAnsi="Arial" w:cs="Arial"/>
          <w:w w:val="130"/>
          <w:sz w:val="24"/>
          <w:szCs w:val="24"/>
        </w:rPr>
        <w:t>l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sputtering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oach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synthesizing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characterizing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ZrCuAl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glasses.</w:t>
      </w:r>
      <w:r>
        <w:rPr>
          <w:rFonts w:ascii="Arial" w:eastAsia="Arial" w:hAnsi="Arial" w:cs="Arial"/>
          <w:spacing w:val="1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Intermetallics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15(9):1208–1216,</w:t>
      </w:r>
      <w:r>
        <w:rPr>
          <w:rFonts w:ascii="Arial" w:eastAsia="Arial" w:hAnsi="Arial" w:cs="Arial"/>
          <w:spacing w:val="-2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2007.</w:t>
      </w:r>
    </w:p>
    <w:p w14:paraId="646CEDAA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1E67836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Jing</w:t>
      </w:r>
      <w:r>
        <w:rPr>
          <w:rFonts w:ascii="Arial" w:eastAsia="Arial" w:hAnsi="Arial" w:cs="Arial"/>
          <w:spacing w:val="-3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Qin,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ong,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Xin-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Gong,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Li-Xin,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Ming-Zhen,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 xml:space="preserve">Liu </w:t>
      </w:r>
      <w:r>
        <w:rPr>
          <w:rFonts w:ascii="Arial" w:eastAsia="Arial" w:hAnsi="Arial" w:cs="Arial"/>
          <w:sz w:val="24"/>
          <w:szCs w:val="24"/>
        </w:rPr>
        <w:t xml:space="preserve">Ri-Ping.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Zr-Cu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co-sputtering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pu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Chinese</w:t>
      </w:r>
      <w:r>
        <w:rPr>
          <w:rFonts w:ascii="Arial" w:eastAsia="Arial" w:hAnsi="Arial" w:cs="Arial"/>
          <w:i/>
          <w:spacing w:val="-17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Physics</w:t>
      </w:r>
      <w:r>
        <w:rPr>
          <w:rFonts w:ascii="Arial" w:eastAsia="Arial" w:hAnsi="Arial" w:cs="Arial"/>
          <w:i/>
          <w:spacing w:val="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Letters</w:t>
      </w:r>
      <w:r>
        <w:rPr>
          <w:rFonts w:ascii="Arial" w:eastAsia="Arial" w:hAnsi="Arial" w:cs="Arial"/>
          <w:w w:val="88"/>
          <w:sz w:val="24"/>
          <w:szCs w:val="24"/>
        </w:rPr>
        <w:t>,</w:t>
      </w:r>
      <w:r>
        <w:rPr>
          <w:rFonts w:ascii="Arial" w:eastAsia="Arial" w:hAnsi="Arial" w:cs="Arial"/>
          <w:spacing w:val="16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26(8):086109,</w:t>
      </w:r>
      <w:r>
        <w:rPr>
          <w:rFonts w:ascii="Arial" w:eastAsia="Arial" w:hAnsi="Arial" w:cs="Arial"/>
          <w:spacing w:val="31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14:paraId="419E8735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9B5E30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eutesei,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Steye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Joly-Pottuz,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Billa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d,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6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Qiao,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32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dinal,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Sanchette,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Pelletie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Esnouf.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uctural, 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thermal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co-sputte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binary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Zr-Cu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film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Solid</w:t>
      </w:r>
      <w:r>
        <w:rPr>
          <w:rFonts w:ascii="Arial" w:eastAsia="Arial" w:hAnsi="Arial" w:cs="Arial"/>
          <w:i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Films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561(0):53–59,</w:t>
      </w:r>
    </w:p>
    <w:p w14:paraId="51D47204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2014.</w:t>
      </w:r>
    </w:p>
    <w:p w14:paraId="5E26ECE0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165A3D05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[29]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Stephen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Swallen,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Kenneth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Kearns,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Marie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Mapes,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Seol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Kim,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Robert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 xml:space="preserve">J </w:t>
      </w:r>
      <w:r>
        <w:rPr>
          <w:rFonts w:ascii="Arial" w:eastAsia="Arial" w:hAnsi="Arial" w:cs="Arial"/>
          <w:sz w:val="24"/>
          <w:szCs w:val="24"/>
        </w:rPr>
        <w:t>McMahon,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Mark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ian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Sushil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Satija.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ganic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1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113"/>
          <w:sz w:val="24"/>
          <w:szCs w:val="24"/>
        </w:rPr>
        <w:t xml:space="preserve">with </w:t>
      </w:r>
      <w:r>
        <w:rPr>
          <w:rFonts w:ascii="Arial" w:eastAsia="Arial" w:hAnsi="Arial" w:cs="Arial"/>
          <w:sz w:val="24"/>
          <w:szCs w:val="24"/>
        </w:rPr>
        <w:t>exceptional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thermodynamic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315(5810):353–356, </w:t>
      </w:r>
      <w:r>
        <w:rPr>
          <w:rFonts w:ascii="Arial" w:eastAsia="Arial" w:hAnsi="Arial" w:cs="Arial"/>
          <w:sz w:val="24"/>
          <w:szCs w:val="24"/>
        </w:rPr>
        <w:t>2007.</w:t>
      </w:r>
    </w:p>
    <w:p w14:paraId="1EE3B505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0A4503E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Kevin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Dawson,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Lei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Zhu,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Laura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Kop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Robert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23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McMahon,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.</w:t>
      </w:r>
    </w:p>
    <w:p w14:paraId="5AA722AE" w14:textId="77777777" w:rsidR="00802C95" w:rsidRDefault="007D5015">
      <w:pPr>
        <w:tabs>
          <w:tab w:val="left" w:pos="9380"/>
        </w:tabs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Highly 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stable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-deposited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four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tris-naphthylbenzene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isomers.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The</w:t>
      </w:r>
    </w:p>
    <w:p w14:paraId="58EA43FA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Letters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2(21):2683–2687, </w:t>
      </w:r>
      <w:r>
        <w:rPr>
          <w:rFonts w:ascii="Arial" w:eastAsia="Arial" w:hAnsi="Arial" w:cs="Arial"/>
          <w:sz w:val="24"/>
          <w:szCs w:val="24"/>
        </w:rPr>
        <w:t>2011.</w:t>
      </w:r>
    </w:p>
    <w:p w14:paraId="2E3EB4B3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6A6F991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Hai-Bin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uansu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Luo,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Konrad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Samwe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glass.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Advanced</w:t>
      </w:r>
    </w:p>
    <w:p w14:paraId="3EC0EE8B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25(41):5904–5908,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0A8C0D30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9E290E0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Q.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Louzguine-Luzgin,  M.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Chen,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H.</w:t>
      </w:r>
    </w:p>
    <w:p w14:paraId="43DCC22F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epezko.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Au-based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nanoglass.</w:t>
      </w:r>
      <w:r>
        <w:rPr>
          <w:rFonts w:ascii="Arial" w:eastAsia="Arial" w:hAnsi="Arial" w:cs="Arial"/>
          <w:spacing w:val="3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Acta</w:t>
      </w:r>
      <w:r>
        <w:rPr>
          <w:rFonts w:ascii="Arial" w:eastAsia="Arial" w:hAnsi="Arial" w:cs="Arial"/>
          <w:i/>
          <w:spacing w:val="-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14:paraId="071252A1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79(0):30–36,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64F89DE3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0CDFE88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109"/>
          <w:sz w:val="24"/>
          <w:szCs w:val="24"/>
        </w:rPr>
        <w:t>Hideyuki</w:t>
      </w:r>
      <w:r>
        <w:rPr>
          <w:rFonts w:ascii="Arial" w:eastAsia="Arial" w:hAnsi="Arial" w:cs="Arial"/>
          <w:spacing w:val="50"/>
          <w:w w:val="10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Nakayama,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Kio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Omori,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Katsunobu  Ino-u 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>Kikuji</w:t>
      </w:r>
      <w:r>
        <w:rPr>
          <w:rFonts w:ascii="Arial" w:eastAsia="Arial" w:hAnsi="Arial" w:cs="Arial"/>
          <w:spacing w:val="-4"/>
          <w:w w:val="110"/>
          <w:sz w:val="24"/>
          <w:szCs w:val="24"/>
        </w:rPr>
        <w:t>r</w:t>
      </w:r>
      <w:r>
        <w:rPr>
          <w:rFonts w:ascii="Arial" w:eastAsia="Arial" w:hAnsi="Arial" w:cs="Arial"/>
          <w:w w:val="110"/>
          <w:sz w:val="24"/>
          <w:szCs w:val="24"/>
        </w:rPr>
        <w:t>o</w:t>
      </w:r>
      <w:r>
        <w:rPr>
          <w:rFonts w:ascii="Arial" w:eastAsia="Arial" w:hAnsi="Arial" w:cs="Arial"/>
          <w:spacing w:val="52"/>
          <w:w w:val="1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Ishii.  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Molar </w:t>
      </w:r>
      <w:r>
        <w:rPr>
          <w:rFonts w:ascii="Arial" w:eastAsia="Arial" w:hAnsi="Arial" w:cs="Arial"/>
          <w:sz w:val="24"/>
          <w:szCs w:val="24"/>
        </w:rPr>
        <w:t>volumes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ethylcyclohexane</w:t>
      </w:r>
      <w:r>
        <w:rPr>
          <w:rFonts w:ascii="Arial" w:eastAsia="Arial" w:hAnsi="Arial" w:cs="Arial"/>
          <w:spacing w:val="-18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>buty</w:t>
      </w:r>
      <w:r>
        <w:rPr>
          <w:rFonts w:ascii="Arial" w:eastAsia="Arial" w:hAnsi="Arial" w:cs="Arial"/>
          <w:spacing w:val="-4"/>
          <w:w w:val="108"/>
          <w:sz w:val="24"/>
          <w:szCs w:val="24"/>
        </w:rPr>
        <w:t>r</w:t>
      </w:r>
      <w:r>
        <w:rPr>
          <w:rFonts w:ascii="Arial" w:eastAsia="Arial" w:hAnsi="Arial" w:cs="Arial"/>
          <w:w w:val="108"/>
          <w:sz w:val="24"/>
          <w:szCs w:val="24"/>
        </w:rPr>
        <w:t>onitrile</w:t>
      </w:r>
      <w:r>
        <w:rPr>
          <w:rFonts w:ascii="Arial" w:eastAsia="Arial" w:hAnsi="Arial" w:cs="Arial"/>
          <w:spacing w:val="-19"/>
          <w:w w:val="108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esulting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vapor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deposi</w:t>
      </w:r>
      <w:r>
        <w:rPr>
          <w:rFonts w:ascii="Arial" w:eastAsia="Arial" w:hAnsi="Arial" w:cs="Arial"/>
          <w:w w:val="105"/>
          <w:sz w:val="24"/>
          <w:szCs w:val="24"/>
        </w:rPr>
        <w:t>tion:</w:t>
      </w:r>
    </w:p>
    <w:p w14:paraId="69AA84EA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4DB9F939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729ACEFA" w14:textId="77777777" w:rsidR="00802C95" w:rsidRDefault="007D5015">
      <w:pPr>
        <w:spacing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6"/>
          <w:sz w:val="24"/>
          <w:szCs w:val="24"/>
        </w:rPr>
        <w:t>Dependence</w:t>
      </w:r>
      <w:r>
        <w:rPr>
          <w:rFonts w:ascii="Arial" w:eastAsia="Arial" w:hAnsi="Arial" w:cs="Arial"/>
          <w:spacing w:val="1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comparison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alkylbenzenes.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6"/>
          <w:sz w:val="24"/>
          <w:szCs w:val="24"/>
        </w:rPr>
        <w:t>The</w:t>
      </w:r>
      <w:r>
        <w:rPr>
          <w:rFonts w:ascii="Arial" w:eastAsia="Arial" w:hAnsi="Arial" w:cs="Arial"/>
          <w:i/>
          <w:spacing w:val="7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Journal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B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117(35):10311–10319,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380353C4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2B16549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[34] Kevin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31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Dawson,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Lei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Zhu,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MD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Anisot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opic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transformation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kinetics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vapo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-deposited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indomethacin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glasses.</w:t>
      </w:r>
      <w:r>
        <w:rPr>
          <w:rFonts w:ascii="Arial" w:eastAsia="Arial" w:hAnsi="Arial" w:cs="Arial"/>
          <w:spacing w:val="20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The</w:t>
      </w:r>
      <w:r>
        <w:rPr>
          <w:rFonts w:ascii="Arial" w:eastAsia="Arial" w:hAnsi="Arial" w:cs="Arial"/>
          <w:i/>
          <w:spacing w:val="-18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Physical Chemistry</w:t>
      </w:r>
      <w:r>
        <w:rPr>
          <w:rFonts w:ascii="Arial" w:eastAsia="Arial" w:hAnsi="Arial" w:cs="Arial"/>
          <w:i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B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-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115(3):455–463,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1A878E9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5D7708DB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Kenneth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Kearns,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Stephen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Swallen,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MD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Edige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ian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u,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Sun,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Lian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99"/>
          <w:sz w:val="24"/>
          <w:szCs w:val="24"/>
        </w:rPr>
        <w:t>Y</w:t>
      </w:r>
      <w:r>
        <w:rPr>
          <w:rFonts w:ascii="Arial" w:eastAsia="Arial" w:hAnsi="Arial" w:cs="Arial"/>
          <w:w w:val="101"/>
          <w:sz w:val="24"/>
          <w:szCs w:val="24"/>
        </w:rPr>
        <w:t>u.</w:t>
      </w:r>
    </w:p>
    <w:p w14:paraId="3A9BA202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Hiking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down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gy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landscape: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og</w:t>
      </w:r>
      <w:r>
        <w:rPr>
          <w:rFonts w:ascii="Arial" w:eastAsia="Arial" w:hAnsi="Arial" w:cs="Arial"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w w:val="94"/>
          <w:sz w:val="24"/>
          <w:szCs w:val="24"/>
        </w:rPr>
        <w:t>ess</w:t>
      </w:r>
      <w:r>
        <w:rPr>
          <w:rFonts w:ascii="Arial" w:eastAsia="Arial" w:hAnsi="Arial" w:cs="Arial"/>
          <w:spacing w:val="2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towa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kauzmann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via </w:t>
      </w:r>
      <w:r>
        <w:rPr>
          <w:rFonts w:ascii="Arial" w:eastAsia="Arial" w:hAnsi="Arial" w:cs="Arial"/>
          <w:sz w:val="24"/>
          <w:szCs w:val="24"/>
        </w:rPr>
        <w:t>vapor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deposition.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The</w:t>
      </w:r>
      <w:r>
        <w:rPr>
          <w:rFonts w:ascii="Arial" w:eastAsia="Arial" w:hAnsi="Arial" w:cs="Arial"/>
          <w:i/>
          <w:spacing w:val="-1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1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4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B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4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112(16):4934–4942,</w:t>
      </w:r>
      <w:r>
        <w:rPr>
          <w:rFonts w:ascii="Arial" w:eastAsia="Arial" w:hAnsi="Arial" w:cs="Arial"/>
          <w:spacing w:val="2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14:paraId="7FA30881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C8A3EA4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unlong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Guo,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Anatoli 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ozo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Dirk 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Schneide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Jae </w:t>
      </w:r>
      <w:r>
        <w:rPr>
          <w:rFonts w:ascii="Arial" w:eastAsia="Arial" w:hAnsi="Arial" w:cs="Arial"/>
          <w:spacing w:val="16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oo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Chung,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Chuan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 Maike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aldmann,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ao,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Geo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ge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Fytas,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Craig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Arnold,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Rodney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Priestle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 Ultrastable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ed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polymer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glasses.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11(4):337–343,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4E91E422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DE9BBED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J.E.</w:t>
      </w:r>
      <w:r>
        <w:rPr>
          <w:rFonts w:ascii="Arial" w:eastAsia="Arial" w:hAnsi="Arial" w:cs="Arial"/>
          <w:spacing w:val="-7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Shelb</w:t>
      </w:r>
      <w:r>
        <w:rPr>
          <w:rFonts w:ascii="Arial" w:eastAsia="Arial" w:hAnsi="Arial" w:cs="Arial"/>
          <w:spacing w:val="-25"/>
          <w:w w:val="94"/>
          <w:sz w:val="24"/>
          <w:szCs w:val="24"/>
        </w:rPr>
        <w:t>y</w:t>
      </w:r>
      <w:r>
        <w:rPr>
          <w:rFonts w:ascii="Arial" w:eastAsia="Arial" w:hAnsi="Arial" w:cs="Arial"/>
          <w:w w:val="94"/>
          <w:sz w:val="24"/>
          <w:szCs w:val="24"/>
        </w:rPr>
        <w:t>.</w:t>
      </w:r>
      <w:r>
        <w:rPr>
          <w:rFonts w:ascii="Arial" w:eastAsia="Arial" w:hAnsi="Arial" w:cs="Arial"/>
          <w:spacing w:val="14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Int</w:t>
      </w:r>
      <w:r>
        <w:rPr>
          <w:rFonts w:ascii="Arial" w:eastAsia="Arial" w:hAnsi="Arial" w:cs="Arial"/>
          <w:i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i/>
          <w:w w:val="94"/>
          <w:sz w:val="24"/>
          <w:szCs w:val="24"/>
        </w:rPr>
        <w:t>oduction</w:t>
      </w:r>
      <w:r>
        <w:rPr>
          <w:rFonts w:ascii="Arial" w:eastAsia="Arial" w:hAnsi="Arial" w:cs="Arial"/>
          <w:i/>
          <w:spacing w:val="2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to</w:t>
      </w:r>
      <w:r>
        <w:rPr>
          <w:rFonts w:ascii="Arial" w:eastAsia="Arial" w:hAnsi="Arial" w:cs="Arial"/>
          <w:i/>
          <w:spacing w:val="-18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Glass</w:t>
      </w:r>
      <w:r>
        <w:rPr>
          <w:rFonts w:ascii="Arial" w:eastAsia="Arial" w:hAnsi="Arial" w:cs="Arial"/>
          <w:i/>
          <w:spacing w:val="5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-16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and</w:t>
      </w:r>
      <w:r>
        <w:rPr>
          <w:rFonts w:ascii="Arial" w:eastAsia="Arial" w:hAnsi="Arial" w:cs="Arial"/>
          <w:i/>
          <w:spacing w:val="13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3"/>
          <w:w w:val="84"/>
          <w:sz w:val="24"/>
          <w:szCs w:val="24"/>
        </w:rPr>
        <w:t>T</w:t>
      </w:r>
      <w:r>
        <w:rPr>
          <w:rFonts w:ascii="Arial" w:eastAsia="Arial" w:hAnsi="Arial" w:cs="Arial"/>
          <w:i/>
          <w:w w:val="84"/>
          <w:sz w:val="24"/>
          <w:szCs w:val="24"/>
        </w:rPr>
        <w:t>echnology</w:t>
      </w:r>
      <w:r>
        <w:rPr>
          <w:rFonts w:ascii="Arial" w:eastAsia="Arial" w:hAnsi="Arial" w:cs="Arial"/>
          <w:w w:val="84"/>
          <w:sz w:val="24"/>
          <w:szCs w:val="24"/>
        </w:rPr>
        <w:t xml:space="preserve">. </w:t>
      </w:r>
      <w:r>
        <w:rPr>
          <w:rFonts w:ascii="Arial" w:eastAsia="Arial" w:hAnsi="Arial" w:cs="Arial"/>
          <w:spacing w:val="4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Royal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Society</w:t>
      </w:r>
      <w:r>
        <w:rPr>
          <w:rFonts w:ascii="Arial" w:eastAsia="Arial" w:hAnsi="Arial" w:cs="Arial"/>
          <w:spacing w:val="-15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Chemistr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2005.</w:t>
      </w:r>
    </w:p>
    <w:p w14:paraId="1ADB4931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993AB53" w14:textId="77777777" w:rsidR="00802C95" w:rsidRDefault="007D5015">
      <w:pPr>
        <w:tabs>
          <w:tab w:val="left" w:pos="2560"/>
          <w:tab w:val="left" w:pos="896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C.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A.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Angell.</w:t>
      </w:r>
      <w:r>
        <w:rPr>
          <w:rFonts w:ascii="Arial" w:eastAsia="Arial" w:hAnsi="Arial" w:cs="Arial"/>
          <w:spacing w:val="-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 xml:space="preserve">Formation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om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liquids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biopolymers.</w:t>
      </w:r>
      <w:r>
        <w:rPr>
          <w:rFonts w:ascii="Arial" w:eastAsia="Arial" w:hAnsi="Arial" w:cs="Arial"/>
          <w:spacing w:val="-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612076C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267(5206):1924–1935, </w:t>
      </w:r>
      <w:r>
        <w:rPr>
          <w:rFonts w:ascii="Arial" w:eastAsia="Arial" w:hAnsi="Arial" w:cs="Arial"/>
          <w:sz w:val="24"/>
          <w:szCs w:val="24"/>
        </w:rPr>
        <w:t>1995.</w:t>
      </w:r>
    </w:p>
    <w:p w14:paraId="35799226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13E89E30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[39]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Austen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Angell. 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uncertain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distinction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fast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landscape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exploration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second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(ideal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glass)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interp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etations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ultrastable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 phenomenon.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Non-Crystalline 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Solids</w:t>
      </w:r>
      <w:r>
        <w:rPr>
          <w:rFonts w:ascii="Arial" w:eastAsia="Arial" w:hAnsi="Arial" w:cs="Arial"/>
          <w:w w:val="89"/>
          <w:sz w:val="24"/>
          <w:szCs w:val="24"/>
        </w:rPr>
        <w:t>, 407(0):246–255,</w:t>
      </w:r>
      <w:r>
        <w:rPr>
          <w:rFonts w:ascii="Arial" w:eastAsia="Arial" w:hAnsi="Arial" w:cs="Arial"/>
          <w:spacing w:val="18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5E095DD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86303F6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Schlüte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Zamponi,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Hort,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Kaine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Quandt. 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Polycrystalline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MgZnCa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thin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films.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Cor</w:t>
      </w:r>
      <w:r>
        <w:rPr>
          <w:rFonts w:ascii="Arial" w:eastAsia="Arial" w:hAnsi="Arial" w:cs="Arial"/>
          <w:i/>
          <w:spacing w:val="-3"/>
          <w:w w:val="85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 xml:space="preserve">osion </w:t>
      </w:r>
      <w:r>
        <w:rPr>
          <w:rFonts w:ascii="Arial" w:eastAsia="Arial" w:hAnsi="Arial" w:cs="Arial"/>
          <w:i/>
          <w:spacing w:val="8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Science</w:t>
      </w:r>
      <w:r>
        <w:rPr>
          <w:rFonts w:ascii="Arial" w:eastAsia="Arial" w:hAnsi="Arial" w:cs="Arial"/>
          <w:w w:val="85"/>
          <w:sz w:val="24"/>
          <w:szCs w:val="24"/>
        </w:rPr>
        <w:t>,</w:t>
      </w:r>
      <w:r>
        <w:rPr>
          <w:rFonts w:ascii="Arial" w:eastAsia="Arial" w:hAnsi="Arial" w:cs="Arial"/>
          <w:spacing w:val="-11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63(0):234–238,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799BC6EF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682BC578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Jake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Penny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Martens,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Kevin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1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Philip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Boughton,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Michael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w w:val="110"/>
          <w:sz w:val="24"/>
          <w:szCs w:val="24"/>
        </w:rPr>
        <w:t>y</w:t>
      </w:r>
      <w:r>
        <w:rPr>
          <w:rFonts w:ascii="Arial" w:eastAsia="Arial" w:hAnsi="Arial" w:cs="Arial"/>
          <w:w w:val="89"/>
          <w:sz w:val="24"/>
          <w:szCs w:val="24"/>
        </w:rPr>
        <w:t>.</w:t>
      </w:r>
    </w:p>
    <w:p w14:paraId="7243762A" w14:textId="77777777" w:rsidR="00802C95" w:rsidRDefault="007D5015">
      <w:pPr>
        <w:tabs>
          <w:tab w:val="left" w:pos="2320"/>
        </w:tabs>
        <w:spacing w:before="82" w:after="0" w:line="311" w:lineRule="auto"/>
        <w:ind w:left="629" w:right="5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Quantitative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 xml:space="preserve">assessment 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Mg65Zn30Ca5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degradation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its 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cell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viabilit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Biomedical </w:t>
      </w:r>
      <w:r>
        <w:rPr>
          <w:rFonts w:ascii="Arial" w:eastAsia="Arial" w:hAnsi="Arial" w:cs="Arial"/>
          <w:i/>
          <w:spacing w:val="1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2"/>
          <w:sz w:val="24"/>
          <w:szCs w:val="24"/>
        </w:rPr>
        <w:t xml:space="preserve">ch </w:t>
      </w:r>
      <w:r>
        <w:rPr>
          <w:rFonts w:ascii="Arial" w:eastAsia="Arial" w:hAnsi="Arial" w:cs="Arial"/>
          <w:i/>
          <w:spacing w:val="27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Part</w:t>
      </w:r>
      <w:r>
        <w:rPr>
          <w:rFonts w:ascii="Arial" w:eastAsia="Arial" w:hAnsi="Arial" w:cs="Arial"/>
          <w:i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B:</w:t>
      </w:r>
      <w:r>
        <w:rPr>
          <w:rFonts w:ascii="Arial" w:eastAsia="Arial" w:hAnsi="Arial" w:cs="Arial"/>
          <w:i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Biomaterials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211926D7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101B(1):43–49,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5CF3CA10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0F9BBE5A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G.J.</w:t>
      </w:r>
      <w:r>
        <w:rPr>
          <w:rFonts w:ascii="Arial" w:eastAsia="Arial" w:hAnsi="Arial" w:cs="Arial"/>
          <w:spacing w:val="10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Shiflet,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.Q.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Guo,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w w:val="78"/>
          <w:sz w:val="24"/>
          <w:szCs w:val="24"/>
        </w:rPr>
        <w:t>S.J.</w:t>
      </w:r>
      <w:r>
        <w:rPr>
          <w:rFonts w:ascii="Arial" w:eastAsia="Arial" w:hAnsi="Arial" w:cs="Arial"/>
          <w:spacing w:val="16"/>
          <w:w w:val="7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Poon.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Mg-Ca-Zn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glasses</w:t>
      </w:r>
      <w:r>
        <w:rPr>
          <w:rFonts w:ascii="Arial" w:eastAsia="Arial" w:hAnsi="Arial" w:cs="Arial"/>
          <w:spacing w:val="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high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ength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significant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ductilit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3"/>
          <w:sz w:val="24"/>
          <w:szCs w:val="24"/>
        </w:rPr>
        <w:t>r</w:t>
      </w:r>
      <w:r>
        <w:rPr>
          <w:rFonts w:ascii="Arial" w:eastAsia="Arial" w:hAnsi="Arial" w:cs="Arial"/>
          <w:i/>
          <w:w w:val="83"/>
          <w:sz w:val="24"/>
          <w:szCs w:val="24"/>
        </w:rPr>
        <w:t>ch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5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20(08):1935–1938, </w:t>
      </w:r>
      <w:r>
        <w:rPr>
          <w:rFonts w:ascii="Arial" w:eastAsia="Arial" w:hAnsi="Arial" w:cs="Arial"/>
          <w:sz w:val="24"/>
          <w:szCs w:val="24"/>
        </w:rPr>
        <w:t>2005.</w:t>
      </w:r>
    </w:p>
    <w:p w14:paraId="64E243C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5750301E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S.</w:t>
      </w:r>
      <w:r>
        <w:rPr>
          <w:rFonts w:ascii="Arial" w:eastAsia="Arial" w:hAnsi="Arial" w:cs="Arial"/>
          <w:spacing w:val="25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w w:val="77"/>
          <w:sz w:val="24"/>
          <w:szCs w:val="24"/>
        </w:rPr>
        <w:t>J.</w:t>
      </w:r>
      <w:r>
        <w:rPr>
          <w:rFonts w:ascii="Arial" w:eastAsia="Arial" w:hAnsi="Arial" w:cs="Arial"/>
          <w:spacing w:val="12"/>
          <w:w w:val="7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Bull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88"/>
          <w:sz w:val="24"/>
          <w:szCs w:val="24"/>
        </w:rPr>
        <w:t>Jones.</w:t>
      </w:r>
      <w:r>
        <w:rPr>
          <w:rFonts w:ascii="Arial" w:eastAsia="Arial" w:hAnsi="Arial" w:cs="Arial"/>
          <w:spacing w:val="5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>Multilayer</w:t>
      </w:r>
      <w:r>
        <w:rPr>
          <w:rFonts w:ascii="Arial" w:eastAsia="Arial" w:hAnsi="Arial" w:cs="Arial"/>
          <w:spacing w:val="-3"/>
          <w:w w:val="10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coatings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oved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performance.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Surface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</w:p>
    <w:p w14:paraId="3A52D986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9"/>
          <w:sz w:val="24"/>
          <w:szCs w:val="24"/>
        </w:rPr>
        <w:t>Coatings</w:t>
      </w:r>
      <w:r>
        <w:rPr>
          <w:rFonts w:ascii="Arial" w:eastAsia="Arial" w:hAnsi="Arial" w:cs="Arial"/>
          <w:i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78(1-3):173–184,</w:t>
      </w:r>
      <w:r>
        <w:rPr>
          <w:rFonts w:ascii="Arial" w:eastAsia="Arial" w:hAnsi="Arial" w:cs="Arial"/>
          <w:spacing w:val="1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1996.</w:t>
      </w:r>
    </w:p>
    <w:p w14:paraId="176FAF5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2A759C7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8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Burnett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 xml:space="preserve">S. </w:t>
      </w:r>
      <w:r>
        <w:rPr>
          <w:rFonts w:ascii="Arial" w:eastAsia="Arial" w:hAnsi="Arial" w:cs="Arial"/>
          <w:spacing w:val="8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Rickerb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elationship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between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ha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dness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scratch </w:t>
      </w:r>
      <w:r>
        <w:rPr>
          <w:rFonts w:ascii="Arial" w:eastAsia="Arial" w:hAnsi="Arial" w:cs="Arial"/>
          <w:w w:val="96"/>
          <w:sz w:val="24"/>
          <w:szCs w:val="24"/>
        </w:rPr>
        <w:t>adhession.</w:t>
      </w:r>
      <w:r>
        <w:rPr>
          <w:rFonts w:ascii="Arial" w:eastAsia="Arial" w:hAnsi="Arial" w:cs="Arial"/>
          <w:spacing w:val="2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Solid</w:t>
      </w:r>
      <w:r>
        <w:rPr>
          <w:rFonts w:ascii="Arial" w:eastAsia="Arial" w:hAnsi="Arial" w:cs="Arial"/>
          <w:i/>
          <w:spacing w:val="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Films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154(1-2):403–416,</w:t>
      </w:r>
      <w:r>
        <w:rPr>
          <w:rFonts w:ascii="Arial" w:eastAsia="Arial" w:hAnsi="Arial" w:cs="Arial"/>
          <w:spacing w:val="-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1987.</w:t>
      </w:r>
    </w:p>
    <w:p w14:paraId="592BFCB6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078AAEA8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4"/>
          <w:w w:val="79"/>
          <w:sz w:val="24"/>
          <w:szCs w:val="24"/>
        </w:rPr>
        <w:t>P</w:t>
      </w:r>
      <w:r>
        <w:rPr>
          <w:rFonts w:ascii="Arial" w:eastAsia="Arial" w:hAnsi="Arial" w:cs="Arial"/>
          <w:w w:val="79"/>
          <w:sz w:val="24"/>
          <w:szCs w:val="24"/>
        </w:rPr>
        <w:t>.</w:t>
      </w:r>
      <w:r>
        <w:rPr>
          <w:rFonts w:ascii="Arial" w:eastAsia="Arial" w:hAnsi="Arial" w:cs="Arial"/>
          <w:spacing w:val="16"/>
          <w:w w:val="79"/>
          <w:sz w:val="24"/>
          <w:szCs w:val="24"/>
        </w:rPr>
        <w:t xml:space="preserve"> </w:t>
      </w:r>
      <w:r>
        <w:rPr>
          <w:rFonts w:ascii="Arial" w:eastAsia="Arial" w:hAnsi="Arial" w:cs="Arial"/>
          <w:w w:val="79"/>
          <w:sz w:val="24"/>
          <w:szCs w:val="24"/>
        </w:rPr>
        <w:t>J.</w:t>
      </w:r>
      <w:r>
        <w:rPr>
          <w:rFonts w:ascii="Arial" w:eastAsia="Arial" w:hAnsi="Arial" w:cs="Arial"/>
          <w:spacing w:val="-11"/>
          <w:w w:val="7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Burnett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-3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Rickerb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scratch</w:t>
      </w:r>
      <w:r>
        <w:rPr>
          <w:rFonts w:ascii="Arial" w:eastAsia="Arial" w:hAnsi="Arial" w:cs="Arial"/>
          <w:spacing w:val="-13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adhesion</w:t>
      </w:r>
      <w:r>
        <w:rPr>
          <w:rFonts w:ascii="Arial" w:eastAsia="Arial" w:hAnsi="Arial" w:cs="Arial"/>
          <w:spacing w:val="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test:</w:t>
      </w:r>
      <w:r>
        <w:rPr>
          <w:rFonts w:ascii="Arial" w:eastAsia="Arial" w:hAnsi="Arial" w:cs="Arial"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elastic-plastic</w:t>
      </w:r>
      <w:r>
        <w:rPr>
          <w:rFonts w:ascii="Arial" w:eastAsia="Arial" w:hAnsi="Arial" w:cs="Arial"/>
          <w:spacing w:val="-15"/>
          <w:w w:val="99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indentation </w:t>
      </w:r>
      <w:r>
        <w:rPr>
          <w:rFonts w:ascii="Arial" w:eastAsia="Arial" w:hAnsi="Arial" w:cs="Arial"/>
          <w:sz w:val="24"/>
          <w:szCs w:val="24"/>
        </w:rPr>
        <w:t>analysis.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Thin</w:t>
      </w:r>
      <w:r>
        <w:rPr>
          <w:rFonts w:ascii="Arial" w:eastAsia="Arial" w:hAnsi="Arial" w:cs="Arial"/>
          <w:i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Solid</w:t>
      </w:r>
      <w:r>
        <w:rPr>
          <w:rFonts w:ascii="Arial" w:eastAsia="Arial" w:hAnsi="Arial" w:cs="Arial"/>
          <w:i/>
          <w:spacing w:val="4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Films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2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157(2):233–254,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1988.</w:t>
      </w:r>
    </w:p>
    <w:p w14:paraId="6E5B2304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395B554D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7FE446C2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8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u,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Su,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Huang. 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scratching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Mg-based</w:t>
      </w:r>
      <w:r>
        <w:rPr>
          <w:rFonts w:ascii="Arial" w:eastAsia="Arial" w:hAnsi="Arial" w:cs="Arial"/>
          <w:spacing w:val="-6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BMG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nanoindenter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berkovich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obe.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6"/>
          <w:sz w:val="24"/>
          <w:szCs w:val="24"/>
        </w:rPr>
        <w:t>Scienc</w:t>
      </w:r>
      <w:r>
        <w:rPr>
          <w:rFonts w:ascii="Arial" w:eastAsia="Arial" w:hAnsi="Arial" w:cs="Arial"/>
          <w:i/>
          <w:w w:val="69"/>
          <w:sz w:val="24"/>
          <w:szCs w:val="24"/>
        </w:rPr>
        <w:t xml:space="preserve">e </w:t>
      </w:r>
      <w:r>
        <w:rPr>
          <w:rFonts w:ascii="Arial" w:eastAsia="Arial" w:hAnsi="Arial" w:cs="Arial"/>
          <w:i/>
          <w:w w:val="91"/>
          <w:sz w:val="24"/>
          <w:szCs w:val="24"/>
        </w:rPr>
        <w:t>and</w:t>
      </w:r>
      <w:r>
        <w:rPr>
          <w:rFonts w:ascii="Arial" w:eastAsia="Arial" w:hAnsi="Arial" w:cs="Arial"/>
          <w:i/>
          <w:spacing w:val="-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4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527(9):2342–2349,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737B6DD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6132E558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ongsheng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Ming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86"/>
          <w:sz w:val="24"/>
          <w:szCs w:val="24"/>
        </w:rPr>
        <w:t>Jen</w:t>
      </w:r>
      <w:r>
        <w:rPr>
          <w:rFonts w:ascii="Arial" w:eastAsia="Arial" w:hAnsi="Arial" w:cs="Arial"/>
          <w:spacing w:val="33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an,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Jianjun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Pang, Zhaomeng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Anders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</w:p>
    <w:p w14:paraId="78953902" w14:textId="77777777" w:rsidR="00802C95" w:rsidRDefault="007D5015">
      <w:pPr>
        <w:tabs>
          <w:tab w:val="left" w:pos="1620"/>
        </w:tabs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Jarfors.</w:t>
      </w:r>
      <w:r>
        <w:rPr>
          <w:rFonts w:ascii="Arial" w:eastAsia="Arial" w:hAnsi="Arial" w:cs="Arial"/>
          <w:sz w:val="24"/>
          <w:szCs w:val="24"/>
        </w:rPr>
        <w:tab/>
        <w:t>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behaviors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Mg67Zn28Ca5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alloy: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om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to </w:t>
      </w:r>
      <w:r>
        <w:rPr>
          <w:rFonts w:ascii="Arial" w:eastAsia="Arial" w:hAnsi="Arial" w:cs="Arial"/>
          <w:sz w:val="24"/>
          <w:szCs w:val="24"/>
        </w:rPr>
        <w:t>crystalline.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Chemistry</w:t>
      </w:r>
      <w:r>
        <w:rPr>
          <w:rFonts w:ascii="Arial" w:eastAsia="Arial" w:hAnsi="Arial" w:cs="Arial"/>
          <w:i/>
          <w:spacing w:val="3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Physics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134(2-3):1079–1087,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0FB8EBFA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4419F2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uno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g,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Peter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 xml:space="preserve">J </w:t>
      </w:r>
      <w:r>
        <w:rPr>
          <w:rFonts w:ascii="Arial" w:eastAsia="Arial" w:hAnsi="Arial" w:cs="Arial"/>
          <w:spacing w:val="39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Uggowitze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Jö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MgZnCa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w w:val="110"/>
          <w:sz w:val="24"/>
          <w:szCs w:val="24"/>
        </w:rPr>
        <w:t xml:space="preserve">without </w:t>
      </w:r>
      <w:r>
        <w:rPr>
          <w:rFonts w:ascii="Arial" w:eastAsia="Arial" w:hAnsi="Arial" w:cs="Arial"/>
          <w:sz w:val="24"/>
          <w:szCs w:val="24"/>
        </w:rPr>
        <w:t>clinically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observable</w:t>
      </w:r>
      <w:r>
        <w:rPr>
          <w:rFonts w:ascii="Arial" w:eastAsia="Arial" w:hAnsi="Arial" w:cs="Arial"/>
          <w:spacing w:val="-6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hyd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ogen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evolution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for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biodegradable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implants.</w:t>
      </w:r>
      <w:r>
        <w:rPr>
          <w:rFonts w:ascii="Arial" w:eastAsia="Arial" w:hAnsi="Arial" w:cs="Arial"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101"/>
          <w:sz w:val="24"/>
          <w:szCs w:val="24"/>
        </w:rPr>
        <w:t>Natu</w:t>
      </w:r>
      <w:r>
        <w:rPr>
          <w:rFonts w:ascii="Arial" w:eastAsia="Arial" w:hAnsi="Arial" w:cs="Arial"/>
          <w:i/>
          <w:spacing w:val="-4"/>
          <w:w w:val="101"/>
          <w:sz w:val="24"/>
          <w:szCs w:val="24"/>
        </w:rPr>
        <w:t>r</w:t>
      </w:r>
      <w:r>
        <w:rPr>
          <w:rFonts w:ascii="Arial" w:eastAsia="Arial" w:hAnsi="Arial" w:cs="Arial"/>
          <w:i/>
          <w:w w:val="69"/>
          <w:sz w:val="24"/>
          <w:szCs w:val="24"/>
        </w:rPr>
        <w:t>e</w:t>
      </w:r>
      <w:r>
        <w:rPr>
          <w:rFonts w:ascii="Arial" w:eastAsia="Arial" w:hAnsi="Arial" w:cs="Arial"/>
          <w:i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sz w:val="24"/>
          <w:szCs w:val="24"/>
        </w:rPr>
        <w:t>,</w:t>
      </w:r>
    </w:p>
    <w:p w14:paraId="24845485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8(11):887–891, </w:t>
      </w:r>
      <w:r>
        <w:rPr>
          <w:rFonts w:ascii="Arial" w:eastAsia="Arial" w:hAnsi="Arial" w:cs="Arial"/>
          <w:sz w:val="24"/>
          <w:szCs w:val="24"/>
        </w:rPr>
        <w:t>2009.</w:t>
      </w:r>
    </w:p>
    <w:p w14:paraId="03AB3DA0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B67C54A" w14:textId="77777777" w:rsidR="00802C95" w:rsidRDefault="007D5015">
      <w:pPr>
        <w:tabs>
          <w:tab w:val="left" w:pos="4900"/>
          <w:tab w:val="left" w:pos="75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[49]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Zheng,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itte.</w:t>
      </w:r>
      <w:r>
        <w:rPr>
          <w:rFonts w:ascii="Arial" w:eastAsia="Arial" w:hAnsi="Arial" w:cs="Arial"/>
          <w:spacing w:val="-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Biodegradable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metals.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51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</w:p>
    <w:p w14:paraId="3708A17E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R:</w:t>
      </w:r>
      <w:r>
        <w:rPr>
          <w:rFonts w:ascii="Arial" w:eastAsia="Arial" w:hAnsi="Arial" w:cs="Arial"/>
          <w:i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Reports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-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77(0):1–34,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6128310B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DEE5DC4" w14:textId="77777777" w:rsidR="00802C95" w:rsidRDefault="007D5015">
      <w:pPr>
        <w:tabs>
          <w:tab w:val="left" w:pos="2200"/>
          <w:tab w:val="left" w:pos="928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Frank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itte.</w:t>
      </w:r>
      <w:r>
        <w:rPr>
          <w:rFonts w:ascii="Arial" w:eastAsia="Arial" w:hAnsi="Arial" w:cs="Arial"/>
          <w:spacing w:val="-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The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history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biodegradable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implants: 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evie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Acta</w:t>
      </w:r>
    </w:p>
    <w:p w14:paraId="1C902230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90"/>
          <w:sz w:val="24"/>
          <w:szCs w:val="24"/>
        </w:rPr>
        <w:t>Biomaterialia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7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6(5):1680–1692,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607C5A2F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1D9CB99C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Denny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Jones.</w:t>
      </w:r>
      <w:r>
        <w:rPr>
          <w:rFonts w:ascii="Arial" w:eastAsia="Arial" w:hAnsi="Arial" w:cs="Arial"/>
          <w:spacing w:val="2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Principles</w:t>
      </w:r>
      <w:r>
        <w:rPr>
          <w:rFonts w:ascii="Arial" w:eastAsia="Arial" w:hAnsi="Arial" w:cs="Arial"/>
          <w:i/>
          <w:spacing w:val="42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p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evention</w:t>
      </w:r>
      <w:r>
        <w:rPr>
          <w:rFonts w:ascii="Arial" w:eastAsia="Arial" w:hAnsi="Arial" w:cs="Arial"/>
          <w:i/>
          <w:spacing w:val="3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osion</w:t>
      </w:r>
      <w:r>
        <w:rPr>
          <w:rFonts w:ascii="Arial" w:eastAsia="Arial" w:hAnsi="Arial" w:cs="Arial"/>
          <w:w w:val="89"/>
          <w:sz w:val="24"/>
          <w:szCs w:val="24"/>
        </w:rPr>
        <w:t>.</w:t>
      </w:r>
      <w:r>
        <w:rPr>
          <w:rFonts w:ascii="Arial" w:eastAsia="Arial" w:hAnsi="Arial" w:cs="Arial"/>
          <w:spacing w:val="3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Macmillan,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1992.</w:t>
      </w:r>
    </w:p>
    <w:p w14:paraId="208944C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4D214FFA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David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Enos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Scribne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potentiodynamic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polarization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scan.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Center</w:t>
      </w:r>
      <w:r>
        <w:rPr>
          <w:rFonts w:ascii="Arial" w:eastAsia="Arial" w:hAnsi="Arial" w:cs="Arial"/>
          <w:i/>
          <w:spacing w:val="3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for</w:t>
      </w:r>
    </w:p>
    <w:p w14:paraId="12060C0E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5"/>
          <w:sz w:val="24"/>
          <w:szCs w:val="24"/>
        </w:rPr>
        <w:t>Elect</w:t>
      </w:r>
      <w:r>
        <w:rPr>
          <w:rFonts w:ascii="Arial" w:eastAsia="Arial" w:hAnsi="Arial" w:cs="Arial"/>
          <w:i/>
          <w:spacing w:val="-3"/>
          <w:w w:val="85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 xml:space="preserve">ochemical </w:t>
      </w:r>
      <w:r>
        <w:rPr>
          <w:rFonts w:ascii="Arial" w:eastAsia="Arial" w:hAnsi="Arial" w:cs="Arial"/>
          <w:i/>
          <w:spacing w:val="6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-1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&amp;</w:t>
      </w:r>
      <w:r>
        <w:rPr>
          <w:rFonts w:ascii="Arial" w:eastAsia="Arial" w:hAnsi="Arial" w:cs="Arial"/>
          <w:i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Engineering</w:t>
      </w:r>
      <w:r>
        <w:rPr>
          <w:rFonts w:ascii="Arial" w:eastAsia="Arial" w:hAnsi="Arial" w:cs="Arial"/>
          <w:w w:val="92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1997.</w:t>
      </w:r>
    </w:p>
    <w:p w14:paraId="0D092D96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4268552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30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erb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ugge.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tolérance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tissu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osseux</w:t>
      </w:r>
      <w:r>
        <w:rPr>
          <w:rFonts w:ascii="Arial" w:eastAsia="Arial" w:hAnsi="Arial" w:cs="Arial"/>
          <w:spacing w:val="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vis-á-vis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magnésium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métallique.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9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9"/>
          <w:sz w:val="24"/>
          <w:szCs w:val="24"/>
        </w:rPr>
        <w:t>r</w:t>
      </w:r>
      <w:r>
        <w:rPr>
          <w:rFonts w:ascii="Arial" w:eastAsia="Arial" w:hAnsi="Arial" w:cs="Arial"/>
          <w:i/>
          <w:w w:val="73"/>
          <w:sz w:val="24"/>
          <w:szCs w:val="24"/>
        </w:rPr>
        <w:t xml:space="preserve">esse </w:t>
      </w:r>
      <w:r>
        <w:rPr>
          <w:rFonts w:ascii="Arial" w:eastAsia="Arial" w:hAnsi="Arial" w:cs="Arial"/>
          <w:i/>
          <w:w w:val="87"/>
          <w:sz w:val="24"/>
          <w:szCs w:val="24"/>
        </w:rPr>
        <w:t>méd</w:t>
      </w:r>
      <w:r>
        <w:rPr>
          <w:rFonts w:ascii="Arial" w:eastAsia="Arial" w:hAnsi="Arial" w:cs="Arial"/>
          <w:w w:val="87"/>
          <w:sz w:val="24"/>
          <w:szCs w:val="24"/>
        </w:rPr>
        <w:t>,</w:t>
      </w:r>
      <w:r>
        <w:rPr>
          <w:rFonts w:ascii="Arial" w:eastAsia="Arial" w:hAnsi="Arial" w:cs="Arial"/>
          <w:spacing w:val="-6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w w:val="87"/>
          <w:sz w:val="24"/>
          <w:szCs w:val="24"/>
        </w:rPr>
        <w:t>55:1112–1114,</w:t>
      </w:r>
      <w:r>
        <w:rPr>
          <w:rFonts w:ascii="Arial" w:eastAsia="Arial" w:hAnsi="Arial" w:cs="Arial"/>
          <w:spacing w:val="34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1933.</w:t>
      </w:r>
    </w:p>
    <w:p w14:paraId="44D56C9C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AB483FF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Lambotte.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9"/>
          <w:w w:val="107"/>
          <w:sz w:val="24"/>
          <w:szCs w:val="24"/>
        </w:rPr>
        <w:t>L</w:t>
      </w:r>
      <w:r>
        <w:rPr>
          <w:rFonts w:ascii="Arial" w:eastAsia="Arial" w:hAnsi="Arial" w:cs="Arial"/>
          <w:w w:val="107"/>
          <w:sz w:val="24"/>
          <w:szCs w:val="24"/>
        </w:rPr>
        <w:t>’utilisation</w:t>
      </w:r>
      <w:r>
        <w:rPr>
          <w:rFonts w:ascii="Arial" w:eastAsia="Arial" w:hAnsi="Arial" w:cs="Arial"/>
          <w:spacing w:val="-4"/>
          <w:w w:val="10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comme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materiel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du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dans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l’osteosynthése.</w:t>
      </w:r>
    </w:p>
    <w:p w14:paraId="0A38B9FD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Bull</w:t>
      </w:r>
      <w:r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Mem</w:t>
      </w:r>
      <w:r>
        <w:rPr>
          <w:rFonts w:ascii="Arial" w:eastAsia="Arial" w:hAnsi="Arial" w:cs="Arial"/>
          <w:i/>
          <w:spacing w:val="51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5"/>
          <w:sz w:val="24"/>
          <w:szCs w:val="24"/>
        </w:rPr>
        <w:t>Soc</w:t>
      </w:r>
      <w:r>
        <w:rPr>
          <w:rFonts w:ascii="Arial" w:eastAsia="Arial" w:hAnsi="Arial" w:cs="Arial"/>
          <w:i/>
          <w:spacing w:val="-14"/>
          <w:w w:val="8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Nat</w:t>
      </w:r>
      <w:r>
        <w:rPr>
          <w:rFonts w:ascii="Arial" w:eastAsia="Arial" w:hAnsi="Arial" w:cs="Arial"/>
          <w:i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Chir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28:1325–1334, </w:t>
      </w:r>
      <w:r>
        <w:rPr>
          <w:rFonts w:ascii="Arial" w:eastAsia="Arial" w:hAnsi="Arial" w:cs="Arial"/>
          <w:sz w:val="24"/>
          <w:szCs w:val="24"/>
        </w:rPr>
        <w:t>1932.</w:t>
      </w:r>
    </w:p>
    <w:p w14:paraId="3D43C50D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BEB48A8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Philip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Schweitze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Fundamentals</w:t>
      </w:r>
      <w:r>
        <w:rPr>
          <w:rFonts w:ascii="Arial" w:eastAsia="Arial" w:hAnsi="Arial" w:cs="Arial"/>
          <w:i/>
          <w:spacing w:val="43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osion: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mechanisms, </w:t>
      </w:r>
      <w:r>
        <w:rPr>
          <w:rFonts w:ascii="Arial" w:eastAsia="Arial" w:hAnsi="Arial" w:cs="Arial"/>
          <w:i/>
          <w:spacing w:val="45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causes,</w:t>
      </w:r>
      <w:r>
        <w:rPr>
          <w:rFonts w:ascii="Arial" w:eastAsia="Arial" w:hAnsi="Arial" w:cs="Arial"/>
          <w:i/>
          <w:spacing w:val="34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9"/>
          <w:sz w:val="24"/>
          <w:szCs w:val="24"/>
        </w:rPr>
        <w:t>p</w:t>
      </w:r>
      <w:r>
        <w:rPr>
          <w:rFonts w:ascii="Arial" w:eastAsia="Arial" w:hAnsi="Arial" w:cs="Arial"/>
          <w:i/>
          <w:spacing w:val="-4"/>
          <w:w w:val="9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eventative </w:t>
      </w:r>
      <w:r>
        <w:rPr>
          <w:rFonts w:ascii="Arial" w:eastAsia="Arial" w:hAnsi="Arial" w:cs="Arial"/>
          <w:i/>
          <w:w w:val="90"/>
          <w:sz w:val="24"/>
          <w:szCs w:val="24"/>
        </w:rPr>
        <w:t>methods</w:t>
      </w:r>
      <w:r>
        <w:rPr>
          <w:rFonts w:ascii="Arial" w:eastAsia="Arial" w:hAnsi="Arial" w:cs="Arial"/>
          <w:w w:val="90"/>
          <w:sz w:val="24"/>
          <w:szCs w:val="24"/>
        </w:rPr>
        <w:t>.</w:t>
      </w:r>
      <w:r>
        <w:rPr>
          <w:rFonts w:ascii="Arial" w:eastAsia="Arial" w:hAnsi="Arial" w:cs="Arial"/>
          <w:spacing w:val="-1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CRC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w w:val="90"/>
          <w:sz w:val="24"/>
          <w:szCs w:val="24"/>
        </w:rPr>
        <w:t>ess,</w:t>
      </w:r>
      <w:r>
        <w:rPr>
          <w:rFonts w:ascii="Arial" w:eastAsia="Arial" w:hAnsi="Arial" w:cs="Arial"/>
          <w:spacing w:val="-1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2009.</w:t>
      </w:r>
    </w:p>
    <w:p w14:paraId="3C4F3311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566EB84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Kevin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42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Laws. 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oduction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lightweight 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glasses,</w:t>
      </w:r>
    </w:p>
    <w:p w14:paraId="186606B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2007.</w:t>
      </w:r>
    </w:p>
    <w:p w14:paraId="1D1C5334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2B0B89F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Daniel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Ehrle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Investigation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osive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mechanical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melt-spun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MgZn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MgXZn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ribbons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(X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=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Al,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Ca,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La),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14:paraId="30A79796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86F1795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Xuenan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Gu,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ufeng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Zheng,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Shengping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Zhong,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ingfei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Xi,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Junqiang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w w:val="105"/>
          <w:sz w:val="24"/>
          <w:szCs w:val="24"/>
        </w:rPr>
        <w:t>W</w:t>
      </w:r>
      <w:r>
        <w:rPr>
          <w:rFonts w:ascii="Arial" w:eastAsia="Arial" w:hAnsi="Arial" w:cs="Arial"/>
          <w:w w:val="99"/>
          <w:sz w:val="24"/>
          <w:szCs w:val="24"/>
        </w:rPr>
        <w:t xml:space="preserve">eihua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ang.   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osion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of, 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cellular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esponses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to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Mg-Zn-Ca 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glasses. </w:t>
      </w:r>
      <w:r>
        <w:rPr>
          <w:rFonts w:ascii="Arial" w:eastAsia="Arial" w:hAnsi="Arial" w:cs="Arial"/>
          <w:i/>
          <w:w w:val="90"/>
          <w:sz w:val="24"/>
          <w:szCs w:val="24"/>
        </w:rPr>
        <w:t>Biomaterials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31(6):1093–1103,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48E86A8C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174C5846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[59]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Zhou,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Ralston,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3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Gupta,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>Birbilis.</w:t>
      </w:r>
    </w:p>
    <w:p w14:paraId="66E33FFB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fect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deg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ee</w:t>
      </w:r>
      <w:r>
        <w:rPr>
          <w:rFonts w:ascii="Arial" w:eastAsia="Arial" w:hAnsi="Arial" w:cs="Arial"/>
          <w:spacing w:val="-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>crystallinity</w:t>
      </w:r>
      <w:r>
        <w:rPr>
          <w:rFonts w:ascii="Arial" w:eastAsia="Arial" w:hAnsi="Arial" w:cs="Arial"/>
          <w:spacing w:val="7"/>
          <w:w w:val="10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elect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ochemical</w:t>
      </w:r>
      <w:r>
        <w:rPr>
          <w:rFonts w:ascii="Arial" w:eastAsia="Arial" w:hAnsi="Arial" w:cs="Arial"/>
          <w:spacing w:val="-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behavior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Mg65Cu25Y10 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w w:val="97"/>
          <w:sz w:val="24"/>
          <w:szCs w:val="24"/>
        </w:rPr>
        <w:t>Mg70Zn25Ca5</w:t>
      </w:r>
      <w:r>
        <w:rPr>
          <w:rFonts w:ascii="Arial" w:eastAsia="Arial" w:hAnsi="Arial" w:cs="Arial"/>
          <w:spacing w:val="-5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glasses.</w:t>
      </w:r>
      <w:r>
        <w:rPr>
          <w:rFonts w:ascii="Arial" w:eastAsia="Arial" w:hAnsi="Arial" w:cs="Arial"/>
          <w:spacing w:val="26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>r</w:t>
      </w:r>
      <w:r>
        <w:rPr>
          <w:rFonts w:ascii="Arial" w:eastAsia="Arial" w:hAnsi="Arial" w:cs="Arial"/>
          <w:i/>
          <w:w w:val="90"/>
          <w:sz w:val="24"/>
          <w:szCs w:val="24"/>
        </w:rPr>
        <w:t>osion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69(8):781–792,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371A761F" w14:textId="77777777" w:rsidR="00802C95" w:rsidRDefault="00802C95">
      <w:pPr>
        <w:spacing w:after="0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0D32595C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5F9AC695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Cao,</w:t>
      </w:r>
      <w:r>
        <w:rPr>
          <w:rFonts w:ascii="Arial" w:eastAsia="Arial" w:hAnsi="Arial" w:cs="Arial"/>
          <w:spacing w:val="-5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w w:val="66"/>
          <w:sz w:val="24"/>
          <w:szCs w:val="24"/>
        </w:rPr>
        <w:t>J</w:t>
      </w:r>
      <w:r>
        <w:rPr>
          <w:rFonts w:ascii="Arial" w:eastAsia="Arial" w:hAnsi="Arial" w:cs="Arial"/>
          <w:spacing w:val="14"/>
          <w:w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Laws,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Birbilis,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Ferr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Potentiodynamic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polarisation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bulk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glasses</w:t>
      </w:r>
      <w:r>
        <w:rPr>
          <w:rFonts w:ascii="Arial" w:eastAsia="Arial" w:hAnsi="Arial" w:cs="Arial"/>
          <w:spacing w:val="-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w w:val="92"/>
          <w:sz w:val="24"/>
          <w:szCs w:val="24"/>
        </w:rPr>
        <w:t>based</w:t>
      </w:r>
      <w:r>
        <w:rPr>
          <w:rFonts w:ascii="Arial" w:eastAsia="Arial" w:hAnsi="Arial" w:cs="Arial"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system.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Cor</w:t>
      </w:r>
      <w:r>
        <w:rPr>
          <w:rFonts w:ascii="Arial" w:eastAsia="Arial" w:hAnsi="Arial" w:cs="Arial"/>
          <w:i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i/>
          <w:w w:val="89"/>
          <w:sz w:val="24"/>
          <w:szCs w:val="24"/>
        </w:rPr>
        <w:t>osion</w:t>
      </w:r>
      <w:r>
        <w:rPr>
          <w:rFonts w:ascii="Arial" w:eastAsia="Arial" w:hAnsi="Arial" w:cs="Arial"/>
          <w:i/>
          <w:spacing w:val="2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Engineering, </w:t>
      </w:r>
      <w:r>
        <w:rPr>
          <w:rFonts w:ascii="Arial" w:eastAsia="Arial" w:hAnsi="Arial" w:cs="Arial"/>
          <w:i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 xml:space="preserve">Science and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47(5):329–334,</w:t>
      </w:r>
      <w:r>
        <w:rPr>
          <w:rFonts w:ascii="Arial" w:eastAsia="Arial" w:hAnsi="Arial" w:cs="Arial"/>
          <w:spacing w:val="1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4FC129C1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06BB2F8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3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Laws,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6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Granata,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30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 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design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strategies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sustained </w:t>
      </w:r>
      <w:r>
        <w:rPr>
          <w:rFonts w:ascii="Arial" w:eastAsia="Arial" w:hAnsi="Arial" w:cs="Arial"/>
          <w:w w:val="111"/>
          <w:sz w:val="24"/>
          <w:szCs w:val="24"/>
        </w:rPr>
        <w:t>ductility</w:t>
      </w:r>
      <w:r>
        <w:rPr>
          <w:rFonts w:ascii="Arial" w:eastAsia="Arial" w:hAnsi="Arial" w:cs="Arial"/>
          <w:spacing w:val="-22"/>
          <w:w w:val="1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Mg-based</w:t>
      </w:r>
      <w:r>
        <w:rPr>
          <w:rFonts w:ascii="Arial" w:eastAsia="Arial" w:hAnsi="Arial" w:cs="Arial"/>
          <w:spacing w:val="-14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alloys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tackling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uctural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elaxation.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Acta</w:t>
      </w:r>
      <w:r>
        <w:rPr>
          <w:rFonts w:ascii="Arial" w:eastAsia="Arial" w:hAnsi="Arial" w:cs="Arial"/>
          <w:i/>
          <w:spacing w:val="-1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Materialia</w:t>
      </w:r>
      <w:r>
        <w:rPr>
          <w:rFonts w:ascii="Arial" w:eastAsia="Arial" w:hAnsi="Arial" w:cs="Arial"/>
          <w:sz w:val="24"/>
          <w:szCs w:val="24"/>
        </w:rPr>
        <w:t>,</w:t>
      </w:r>
    </w:p>
    <w:p w14:paraId="7EBDB679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89"/>
          <w:sz w:val="24"/>
          <w:szCs w:val="24"/>
        </w:rPr>
        <w:t xml:space="preserve">103:735–745, </w:t>
      </w:r>
      <w:r>
        <w:rPr>
          <w:rFonts w:ascii="Arial" w:eastAsia="Arial" w:hAnsi="Arial" w:cs="Arial"/>
          <w:sz w:val="24"/>
          <w:szCs w:val="24"/>
        </w:rPr>
        <w:t>2016.</w:t>
      </w:r>
    </w:p>
    <w:p w14:paraId="4F0E2CC1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DD7B80F" w14:textId="77777777" w:rsidR="00802C95" w:rsidRDefault="007D5015">
      <w:pPr>
        <w:tabs>
          <w:tab w:val="left" w:pos="176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Khan.</w:t>
      </w:r>
      <w:r>
        <w:rPr>
          <w:rFonts w:ascii="Arial" w:eastAsia="Arial" w:hAnsi="Arial" w:cs="Arial"/>
          <w:sz w:val="24"/>
          <w:szCs w:val="24"/>
        </w:rPr>
        <w:tab/>
        <w:t>Dynamic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temperatu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crystallization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behaviour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amorphous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112"/>
          <w:sz w:val="24"/>
          <w:szCs w:val="24"/>
        </w:rPr>
        <w:t>liquid</w:t>
      </w:r>
    </w:p>
    <w:p w14:paraId="07BD1063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Mg70Zn30</w:t>
      </w:r>
      <w:r>
        <w:rPr>
          <w:rFonts w:ascii="Arial" w:eastAsia="Arial" w:hAnsi="Arial" w:cs="Arial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allo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of</w:t>
      </w:r>
      <w:r>
        <w:rPr>
          <w:rFonts w:ascii="Arial" w:eastAsia="Arial" w:hAnsi="Arial" w:cs="Arial"/>
          <w:i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4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w w:val="83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24(3):963–973, </w:t>
      </w:r>
      <w:r>
        <w:rPr>
          <w:rFonts w:ascii="Arial" w:eastAsia="Arial" w:hAnsi="Arial" w:cs="Arial"/>
          <w:sz w:val="24"/>
          <w:szCs w:val="24"/>
        </w:rPr>
        <w:t>1989.</w:t>
      </w:r>
    </w:p>
    <w:p w14:paraId="7B2A6008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23B30A58" w14:textId="77777777" w:rsidR="00802C95" w:rsidRDefault="007D5015">
      <w:pPr>
        <w:tabs>
          <w:tab w:val="left" w:pos="55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Busch,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L.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Johnson.</w:t>
      </w:r>
      <w:r>
        <w:rPr>
          <w:rFonts w:ascii="Arial" w:eastAsia="Arial" w:hAnsi="Arial" w:cs="Arial"/>
          <w:sz w:val="24"/>
          <w:szCs w:val="24"/>
        </w:rPr>
        <w:tab/>
        <w:t xml:space="preserve">Thermodynamics 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and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kinetics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</w:p>
    <w:p w14:paraId="26A09A20" w14:textId="77777777" w:rsidR="00802C95" w:rsidRDefault="007D5015">
      <w:pPr>
        <w:tabs>
          <w:tab w:val="left" w:pos="6800"/>
        </w:tabs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Mg65Cu25Y10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bulk 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forming  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liquid.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Applied</w:t>
      </w:r>
      <w:r>
        <w:rPr>
          <w:rFonts w:ascii="Arial" w:eastAsia="Arial" w:hAnsi="Arial" w:cs="Arial"/>
          <w:i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Physics</w:t>
      </w:r>
      <w:r>
        <w:rPr>
          <w:rFonts w:ascii="Arial" w:eastAsia="Arial" w:hAnsi="Arial" w:cs="Arial"/>
          <w:sz w:val="24"/>
          <w:szCs w:val="24"/>
        </w:rPr>
        <w:t>,</w:t>
      </w:r>
    </w:p>
    <w:p w14:paraId="7A459464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83(8):4134–4141, </w:t>
      </w:r>
      <w:r>
        <w:rPr>
          <w:rFonts w:ascii="Arial" w:eastAsia="Arial" w:hAnsi="Arial" w:cs="Arial"/>
          <w:sz w:val="24"/>
          <w:szCs w:val="24"/>
        </w:rPr>
        <w:t>1998.</w:t>
      </w:r>
    </w:p>
    <w:p w14:paraId="5A5AA734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2CD5ED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C.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Angell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w w:val="81"/>
          <w:sz w:val="24"/>
          <w:szCs w:val="24"/>
        </w:rPr>
        <w:t>S.</w:t>
      </w:r>
      <w:r>
        <w:rPr>
          <w:rFonts w:ascii="Arial" w:eastAsia="Arial" w:hAnsi="Arial" w:cs="Arial"/>
          <w:spacing w:val="37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Borick. 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Specific</w:t>
      </w:r>
      <w:r>
        <w:rPr>
          <w:rFonts w:ascii="Arial" w:eastAsia="Arial" w:hAnsi="Arial" w:cs="Arial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heats</w:t>
      </w:r>
      <w:r>
        <w:rPr>
          <w:rFonts w:ascii="Arial" w:eastAsia="Arial" w:hAnsi="Arial" w:cs="Arial"/>
          <w:spacing w:val="-1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Cp,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Cv,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Cconf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ene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gy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w w:val="95"/>
          <w:sz w:val="24"/>
          <w:szCs w:val="24"/>
        </w:rPr>
        <w:t>landscapes</w:t>
      </w:r>
      <w:r>
        <w:rPr>
          <w:rFonts w:ascii="Arial" w:eastAsia="Arial" w:hAnsi="Arial" w:cs="Arial"/>
          <w:spacing w:val="27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glassforming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liquids.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-10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Non-Crystalline </w:t>
      </w:r>
      <w:r>
        <w:rPr>
          <w:rFonts w:ascii="Arial" w:eastAsia="Arial" w:hAnsi="Arial" w:cs="Arial"/>
          <w:i/>
          <w:spacing w:val="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Solids</w:t>
      </w:r>
      <w:r>
        <w:rPr>
          <w:rFonts w:ascii="Arial" w:eastAsia="Arial" w:hAnsi="Arial" w:cs="Arial"/>
          <w:w w:val="89"/>
          <w:sz w:val="24"/>
          <w:szCs w:val="24"/>
        </w:rPr>
        <w:t xml:space="preserve">, 307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310:393–406, </w:t>
      </w:r>
      <w:r>
        <w:rPr>
          <w:rFonts w:ascii="Arial" w:eastAsia="Arial" w:hAnsi="Arial" w:cs="Arial"/>
          <w:sz w:val="24"/>
          <w:szCs w:val="24"/>
        </w:rPr>
        <w:t>2002.</w:t>
      </w:r>
    </w:p>
    <w:p w14:paraId="7BBD307A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23F9C39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Shuai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ei,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Zach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Evenson,</w:t>
      </w:r>
      <w:r>
        <w:rPr>
          <w:rFonts w:ascii="Arial" w:eastAsia="Arial" w:hAnsi="Arial" w:cs="Arial"/>
          <w:spacing w:val="7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Isabella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Gallino,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Ralf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Busch.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impact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>fragility</w:t>
      </w:r>
      <w:r>
        <w:rPr>
          <w:rFonts w:ascii="Arial" w:eastAsia="Arial" w:hAnsi="Arial" w:cs="Arial"/>
          <w:spacing w:val="36"/>
          <w:w w:val="106"/>
          <w:sz w:val="24"/>
          <w:szCs w:val="24"/>
        </w:rPr>
        <w:t xml:space="preserve"> </w:t>
      </w:r>
      <w:r>
        <w:rPr>
          <w:rFonts w:ascii="Arial" w:eastAsia="Arial" w:hAnsi="Arial" w:cs="Arial"/>
          <w:w w:val="106"/>
          <w:sz w:val="24"/>
          <w:szCs w:val="24"/>
        </w:rPr>
        <w:t xml:space="preserve">on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calorimetric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transition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bulk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glasses.</w:t>
      </w:r>
      <w:r>
        <w:rPr>
          <w:rFonts w:ascii="Arial" w:eastAsia="Arial" w:hAnsi="Arial" w:cs="Arial"/>
          <w:spacing w:val="1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Intermetallics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pacing w:val="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55:138–144,</w:t>
      </w:r>
      <w:r>
        <w:rPr>
          <w:rFonts w:ascii="Arial" w:eastAsia="Arial" w:hAnsi="Arial" w:cs="Arial"/>
          <w:spacing w:val="-7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2014.</w:t>
      </w:r>
    </w:p>
    <w:p w14:paraId="3FD22B49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CD373C5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[66] Samir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Ashour</w:t>
      </w:r>
      <w:r>
        <w:rPr>
          <w:rFonts w:ascii="Arial" w:eastAsia="Arial" w:hAnsi="Arial" w:cs="Arial"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Mahmood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Abdel-hameed.  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App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oximate 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skew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104"/>
          <w:sz w:val="24"/>
          <w:szCs w:val="24"/>
        </w:rPr>
        <w:t xml:space="preserve">normal </w:t>
      </w:r>
      <w:r>
        <w:rPr>
          <w:rFonts w:ascii="Arial" w:eastAsia="Arial" w:hAnsi="Arial" w:cs="Arial"/>
          <w:sz w:val="24"/>
          <w:szCs w:val="24"/>
        </w:rPr>
        <w:t xml:space="preserve">distribution.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Journal </w:t>
      </w:r>
      <w:r>
        <w:rPr>
          <w:rFonts w:ascii="Arial" w:eastAsia="Arial" w:hAnsi="Arial" w:cs="Arial"/>
          <w:i/>
          <w:spacing w:val="3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of</w:t>
      </w:r>
      <w:r>
        <w:rPr>
          <w:rFonts w:ascii="Arial" w:eastAsia="Arial" w:hAnsi="Arial" w:cs="Arial"/>
          <w:i/>
          <w:spacing w:val="8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 xml:space="preserve">Advanced </w:t>
      </w:r>
      <w:r>
        <w:rPr>
          <w:rFonts w:ascii="Arial" w:eastAsia="Arial" w:hAnsi="Arial" w:cs="Arial"/>
          <w:i/>
          <w:spacing w:val="12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4"/>
          <w:sz w:val="24"/>
          <w:szCs w:val="24"/>
        </w:rPr>
        <w:t>Resea</w:t>
      </w:r>
      <w:r>
        <w:rPr>
          <w:rFonts w:ascii="Arial" w:eastAsia="Arial" w:hAnsi="Arial" w:cs="Arial"/>
          <w:i/>
          <w:spacing w:val="-3"/>
          <w:w w:val="84"/>
          <w:sz w:val="24"/>
          <w:szCs w:val="24"/>
        </w:rPr>
        <w:t>r</w:t>
      </w:r>
      <w:r>
        <w:rPr>
          <w:rFonts w:ascii="Arial" w:eastAsia="Arial" w:hAnsi="Arial" w:cs="Arial"/>
          <w:i/>
          <w:w w:val="84"/>
          <w:sz w:val="24"/>
          <w:szCs w:val="24"/>
        </w:rPr>
        <w:t>ch</w:t>
      </w:r>
      <w:r>
        <w:rPr>
          <w:rFonts w:ascii="Arial" w:eastAsia="Arial" w:hAnsi="Arial" w:cs="Arial"/>
          <w:w w:val="84"/>
          <w:sz w:val="24"/>
          <w:szCs w:val="24"/>
        </w:rPr>
        <w:t>,</w:t>
      </w:r>
      <w:r>
        <w:rPr>
          <w:rFonts w:ascii="Arial" w:eastAsia="Arial" w:hAnsi="Arial" w:cs="Arial"/>
          <w:spacing w:val="-7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1(4):341–350, </w:t>
      </w:r>
      <w:r>
        <w:rPr>
          <w:rFonts w:ascii="Arial" w:eastAsia="Arial" w:hAnsi="Arial" w:cs="Arial"/>
          <w:sz w:val="24"/>
          <w:szCs w:val="24"/>
        </w:rPr>
        <w:t>2010.</w:t>
      </w:r>
    </w:p>
    <w:p w14:paraId="570D4E1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347AB0FD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uzo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amamoto,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uichi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Inoue,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uaki</w:t>
      </w:r>
      <w:r>
        <w:rPr>
          <w:rFonts w:ascii="Arial" w:eastAsia="Arial" w:hAnsi="Arial" w:cs="Arial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Onai,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Chikashi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Doshu,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oshi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1"/>
          <w:w w:val="97"/>
          <w:sz w:val="24"/>
          <w:szCs w:val="24"/>
        </w:rPr>
        <w:t>T</w:t>
      </w:r>
      <w:r>
        <w:rPr>
          <w:rFonts w:ascii="Arial" w:eastAsia="Arial" w:hAnsi="Arial" w:cs="Arial"/>
          <w:w w:val="97"/>
          <w:sz w:val="24"/>
          <w:szCs w:val="24"/>
        </w:rPr>
        <w:t>akahashi,</w:t>
      </w:r>
      <w:r>
        <w:rPr>
          <w:rFonts w:ascii="Arial" w:eastAsia="Arial" w:hAnsi="Arial" w:cs="Arial"/>
          <w:spacing w:val="3"/>
          <w:w w:val="9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>Hi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oki 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Uehara.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Deconvolution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analyses</w:t>
      </w:r>
      <w:r>
        <w:rPr>
          <w:rFonts w:ascii="Arial" w:eastAsia="Arial" w:hAnsi="Arial" w:cs="Arial"/>
          <w:spacing w:val="-2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ential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calorimetry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ofiles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pacing w:val="3"/>
          <w:sz w:val="24"/>
          <w:szCs w:val="24"/>
        </w:rPr>
        <w:t>β</w:t>
      </w:r>
      <w:r>
        <w:rPr>
          <w:rFonts w:ascii="Arial" w:eastAsia="Arial" w:hAnsi="Arial" w:cs="Arial"/>
          <w:sz w:val="24"/>
          <w:szCs w:val="24"/>
        </w:rPr>
        <w:t>-crystallized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polyp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opylenes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with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synch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onized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x-ray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measu</w:t>
      </w:r>
      <w:r>
        <w:rPr>
          <w:rFonts w:ascii="Arial" w:eastAsia="Arial" w:hAnsi="Arial" w:cs="Arial"/>
          <w:spacing w:val="-4"/>
          <w:w w:val="96"/>
          <w:sz w:val="24"/>
          <w:szCs w:val="24"/>
        </w:rPr>
        <w:t>r</w:t>
      </w:r>
      <w:r>
        <w:rPr>
          <w:rFonts w:ascii="Arial" w:eastAsia="Arial" w:hAnsi="Arial" w:cs="Arial"/>
          <w:w w:val="96"/>
          <w:sz w:val="24"/>
          <w:szCs w:val="24"/>
        </w:rPr>
        <w:t>ements.</w:t>
      </w:r>
      <w:r>
        <w:rPr>
          <w:rFonts w:ascii="Arial" w:eastAsia="Arial" w:hAnsi="Arial" w:cs="Arial"/>
          <w:spacing w:val="1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7"/>
          <w:sz w:val="24"/>
          <w:szCs w:val="24"/>
        </w:rPr>
        <w:t>Mac</w:t>
      </w:r>
      <w:r>
        <w:rPr>
          <w:rFonts w:ascii="Arial" w:eastAsia="Arial" w:hAnsi="Arial" w:cs="Arial"/>
          <w:i/>
          <w:spacing w:val="-4"/>
          <w:w w:val="97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>omolecules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61E49673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40(8):2745–2750, </w:t>
      </w:r>
      <w:r>
        <w:rPr>
          <w:rFonts w:ascii="Arial" w:eastAsia="Arial" w:hAnsi="Arial" w:cs="Arial"/>
          <w:sz w:val="24"/>
          <w:szCs w:val="24"/>
        </w:rPr>
        <w:t>2007.</w:t>
      </w:r>
    </w:p>
    <w:p w14:paraId="196CB0FE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79CEB35F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Charles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Spink.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Diffe</w:t>
      </w:r>
      <w:r>
        <w:rPr>
          <w:rFonts w:ascii="Arial" w:eastAsia="Arial" w:hAnsi="Arial" w:cs="Arial"/>
          <w:i/>
          <w:spacing w:val="-4"/>
          <w:w w:val="94"/>
          <w:sz w:val="24"/>
          <w:szCs w:val="24"/>
        </w:rPr>
        <w:t>r</w:t>
      </w:r>
      <w:r>
        <w:rPr>
          <w:rFonts w:ascii="Arial" w:eastAsia="Arial" w:hAnsi="Arial" w:cs="Arial"/>
          <w:i/>
          <w:w w:val="94"/>
          <w:sz w:val="24"/>
          <w:szCs w:val="24"/>
        </w:rPr>
        <w:t>ential</w:t>
      </w:r>
      <w:r>
        <w:rPr>
          <w:rFonts w:ascii="Arial" w:eastAsia="Arial" w:hAnsi="Arial" w:cs="Arial"/>
          <w:i/>
          <w:spacing w:val="3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Scanning</w:t>
      </w:r>
      <w:r>
        <w:rPr>
          <w:rFonts w:ascii="Arial" w:eastAsia="Arial" w:hAnsi="Arial" w:cs="Arial"/>
          <w:i/>
          <w:spacing w:val="-17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4"/>
          <w:sz w:val="24"/>
          <w:szCs w:val="24"/>
        </w:rPr>
        <w:t>Calorimetry</w:t>
      </w:r>
      <w:r>
        <w:rPr>
          <w:rFonts w:ascii="Arial" w:eastAsia="Arial" w:hAnsi="Arial" w:cs="Arial"/>
          <w:w w:val="94"/>
          <w:sz w:val="24"/>
          <w:szCs w:val="24"/>
        </w:rPr>
        <w:t>,</w:t>
      </w:r>
      <w:r>
        <w:rPr>
          <w:rFonts w:ascii="Arial" w:eastAsia="Arial" w:hAnsi="Arial" w:cs="Arial"/>
          <w:spacing w:val="13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olume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84,</w:t>
      </w:r>
      <w:r>
        <w:rPr>
          <w:rFonts w:ascii="Arial" w:eastAsia="Arial" w:hAnsi="Arial" w:cs="Arial"/>
          <w:spacing w:val="-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pages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115–141.</w:t>
      </w:r>
    </w:p>
    <w:p w14:paraId="09C43F12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Academic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P</w:t>
      </w:r>
      <w:r>
        <w:rPr>
          <w:rFonts w:ascii="Arial" w:eastAsia="Arial" w:hAnsi="Arial" w:cs="Arial"/>
          <w:spacing w:val="-4"/>
          <w:w w:val="89"/>
          <w:sz w:val="24"/>
          <w:szCs w:val="24"/>
        </w:rPr>
        <w:t>r</w:t>
      </w:r>
      <w:r>
        <w:rPr>
          <w:rFonts w:ascii="Arial" w:eastAsia="Arial" w:hAnsi="Arial" w:cs="Arial"/>
          <w:w w:val="89"/>
          <w:sz w:val="24"/>
          <w:szCs w:val="24"/>
        </w:rPr>
        <w:t>ess,</w:t>
      </w:r>
      <w:r>
        <w:rPr>
          <w:rFonts w:ascii="Arial" w:eastAsia="Arial" w:hAnsi="Arial" w:cs="Arial"/>
          <w:spacing w:val="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2008.</w:t>
      </w:r>
    </w:p>
    <w:p w14:paraId="48B45D3F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4A6A0D35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[69]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Charles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H.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Spink. 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deconvolution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ential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scanning calorimetry</w:t>
      </w:r>
      <w:r>
        <w:rPr>
          <w:rFonts w:ascii="Arial" w:eastAsia="Arial" w:hAnsi="Arial" w:cs="Arial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w w:val="107"/>
          <w:sz w:val="24"/>
          <w:szCs w:val="24"/>
        </w:rPr>
        <w:t xml:space="preserve">unfolding </w:t>
      </w:r>
      <w:r>
        <w:rPr>
          <w:rFonts w:ascii="Arial" w:eastAsia="Arial" w:hAnsi="Arial" w:cs="Arial"/>
          <w:sz w:val="24"/>
          <w:szCs w:val="24"/>
        </w:rPr>
        <w:t>transitions.</w:t>
      </w:r>
      <w:r>
        <w:rPr>
          <w:rFonts w:ascii="Arial" w:eastAsia="Arial" w:hAnsi="Arial" w:cs="Arial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Methods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76:78–86, </w:t>
      </w:r>
      <w:r>
        <w:rPr>
          <w:rFonts w:ascii="Arial" w:eastAsia="Arial" w:hAnsi="Arial" w:cs="Arial"/>
          <w:sz w:val="24"/>
          <w:szCs w:val="24"/>
        </w:rPr>
        <w:t>2015.</w:t>
      </w:r>
    </w:p>
    <w:p w14:paraId="6189837E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73865F6C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Balázs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Béla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Lõrincz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  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Decomposition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dsc</w:t>
      </w:r>
      <w:r>
        <w:rPr>
          <w:rFonts w:ascii="Arial" w:eastAsia="Arial" w:hAnsi="Arial" w:cs="Arial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curves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w w:val="105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 xml:space="preserve">dairy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oducts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with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gaussian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functions.  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3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Thermal</w:t>
      </w:r>
      <w:r>
        <w:rPr>
          <w:rFonts w:ascii="Arial" w:eastAsia="Arial" w:hAnsi="Arial" w:cs="Arial"/>
          <w:i/>
          <w:spacing w:val="31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Analysis</w:t>
      </w:r>
      <w:r>
        <w:rPr>
          <w:rFonts w:ascii="Arial" w:eastAsia="Arial" w:hAnsi="Arial" w:cs="Arial"/>
          <w:i/>
          <w:spacing w:val="-2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and</w:t>
      </w:r>
      <w:r>
        <w:rPr>
          <w:rFonts w:ascii="Arial" w:eastAsia="Arial" w:hAnsi="Arial" w:cs="Arial"/>
          <w:i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Calorimetry</w:t>
      </w:r>
      <w:r>
        <w:rPr>
          <w:rFonts w:ascii="Arial" w:eastAsia="Arial" w:hAnsi="Arial" w:cs="Arial"/>
          <w:sz w:val="24"/>
          <w:szCs w:val="24"/>
        </w:rPr>
        <w:t>,</w:t>
      </w:r>
    </w:p>
    <w:p w14:paraId="0507AC99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82(2):531–535, </w:t>
      </w:r>
      <w:r>
        <w:rPr>
          <w:rFonts w:ascii="Arial" w:eastAsia="Arial" w:hAnsi="Arial" w:cs="Arial"/>
          <w:sz w:val="24"/>
          <w:szCs w:val="24"/>
        </w:rPr>
        <w:t>2005.</w:t>
      </w:r>
    </w:p>
    <w:p w14:paraId="12750E86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2FBAF336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N.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 xml:space="preserve">J. </w:t>
      </w:r>
      <w:r>
        <w:rPr>
          <w:rFonts w:ascii="Arial" w:eastAsia="Arial" w:hAnsi="Arial" w:cs="Arial"/>
          <w:spacing w:val="14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Roche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Briccoli,  D.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X.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Liu, </w:t>
      </w:r>
      <w:r>
        <w:rPr>
          <w:rFonts w:ascii="Arial" w:eastAsia="Arial" w:hAnsi="Arial" w:cs="Arial"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Z.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Altounian, 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and </w:t>
      </w:r>
      <w:r>
        <w:rPr>
          <w:rFonts w:ascii="Arial" w:eastAsia="Arial" w:hAnsi="Arial" w:cs="Arial"/>
          <w:sz w:val="24"/>
          <w:szCs w:val="24"/>
        </w:rPr>
        <w:t xml:space="preserve">M. 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Medraj.   </w:t>
      </w:r>
      <w:r>
        <w:rPr>
          <w:rFonts w:ascii="Arial" w:eastAsia="Arial" w:hAnsi="Arial" w:cs="Arial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Crystallization 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characteristics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of 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Mg-rich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metallic 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glasses</w:t>
      </w:r>
      <w:r>
        <w:rPr>
          <w:rFonts w:ascii="Arial" w:eastAsia="Arial" w:hAnsi="Arial" w:cs="Arial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 Ca-Mg-Zn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system.</w:t>
      </w:r>
      <w:r>
        <w:rPr>
          <w:rFonts w:ascii="Arial" w:eastAsia="Arial" w:hAnsi="Arial" w:cs="Arial"/>
          <w:spacing w:val="-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Alloys</w:t>
      </w:r>
      <w:r>
        <w:rPr>
          <w:rFonts w:ascii="Arial" w:eastAsia="Arial" w:hAnsi="Arial" w:cs="Arial"/>
          <w:i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Compounds</w:t>
      </w:r>
      <w:r>
        <w:rPr>
          <w:rFonts w:ascii="Arial" w:eastAsia="Arial" w:hAnsi="Arial" w:cs="Arial"/>
          <w:w w:val="89"/>
          <w:sz w:val="24"/>
          <w:szCs w:val="24"/>
        </w:rPr>
        <w:t xml:space="preserve">, 552:88–97, </w:t>
      </w:r>
      <w:r>
        <w:rPr>
          <w:rFonts w:ascii="Arial" w:eastAsia="Arial" w:hAnsi="Arial" w:cs="Arial"/>
          <w:sz w:val="24"/>
          <w:szCs w:val="24"/>
        </w:rPr>
        <w:t>2013.</w:t>
      </w:r>
    </w:p>
    <w:p w14:paraId="321131DD" w14:textId="77777777" w:rsidR="00802C95" w:rsidRDefault="00802C95">
      <w:pPr>
        <w:spacing w:after="0"/>
        <w:jc w:val="both"/>
        <w:sectPr w:rsidR="00802C95">
          <w:pgSz w:w="11920" w:h="16840"/>
          <w:pgMar w:top="1560" w:right="1020" w:bottom="720" w:left="1020" w:header="0" w:footer="520" w:gutter="0"/>
          <w:cols w:space="720"/>
        </w:sectPr>
      </w:pPr>
    </w:p>
    <w:p w14:paraId="58B2BD8E" w14:textId="77777777" w:rsidR="00802C95" w:rsidRDefault="00802C95">
      <w:pPr>
        <w:spacing w:before="7" w:after="0" w:line="130" w:lineRule="exact"/>
        <w:rPr>
          <w:sz w:val="13"/>
          <w:szCs w:val="13"/>
        </w:rPr>
      </w:pPr>
    </w:p>
    <w:p w14:paraId="5C1EDB5B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i-Nan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Dmyt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o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Xue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Dong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Liu,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Bridie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Patrice</w:t>
      </w:r>
      <w:r>
        <w:rPr>
          <w:rFonts w:ascii="Arial" w:eastAsia="Arial" w:hAnsi="Arial" w:cs="Arial"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w w:val="102"/>
          <w:sz w:val="24"/>
          <w:szCs w:val="24"/>
        </w:rPr>
        <w:t xml:space="preserve">Chartrand,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Mamoun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Medraj. 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Homogeneity</w:t>
      </w:r>
      <w:r>
        <w:rPr>
          <w:rFonts w:ascii="Arial" w:eastAsia="Arial" w:hAnsi="Arial" w:cs="Arial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range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crystal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Ca2Mg5Zn13 compound.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25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8"/>
          <w:sz w:val="24"/>
          <w:szCs w:val="24"/>
        </w:rPr>
        <w:t>of</w:t>
      </w:r>
      <w:r>
        <w:rPr>
          <w:rFonts w:ascii="Arial" w:eastAsia="Arial" w:hAnsi="Arial" w:cs="Arial"/>
          <w:i/>
          <w:spacing w:val="-3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Alloys</w:t>
      </w:r>
      <w:r>
        <w:rPr>
          <w:rFonts w:ascii="Arial" w:eastAsia="Arial" w:hAnsi="Arial" w:cs="Arial"/>
          <w:i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and Compounds</w:t>
      </w:r>
      <w:r>
        <w:rPr>
          <w:rFonts w:ascii="Arial" w:eastAsia="Arial" w:hAnsi="Arial" w:cs="Arial"/>
          <w:w w:val="89"/>
          <w:sz w:val="24"/>
          <w:szCs w:val="24"/>
        </w:rPr>
        <w:t xml:space="preserve">, 523:75–82, </w:t>
      </w:r>
      <w:r>
        <w:rPr>
          <w:rFonts w:ascii="Arial" w:eastAsia="Arial" w:hAnsi="Arial" w:cs="Arial"/>
          <w:sz w:val="24"/>
          <w:szCs w:val="24"/>
        </w:rPr>
        <w:t>2012.</w:t>
      </w:r>
    </w:p>
    <w:p w14:paraId="26D22C0B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67F070BE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[73]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i-Nan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Zhang,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Dmyt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Kevorko</w:t>
      </w:r>
      <w:r>
        <w:rPr>
          <w:rFonts w:ascii="Arial" w:eastAsia="Arial" w:hAnsi="Arial" w:cs="Arial"/>
          <w:spacing w:val="-27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Flo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ent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Bridie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Mamoun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Medraj.</w:t>
      </w:r>
      <w:r>
        <w:rPr>
          <w:rFonts w:ascii="Arial" w:eastAsia="Arial" w:hAnsi="Arial" w:cs="Arial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 xml:space="preserve">Experimental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Ca-Mg-Zn</w:t>
      </w:r>
      <w:r>
        <w:rPr>
          <w:rFonts w:ascii="Arial" w:eastAsia="Arial" w:hAnsi="Arial" w:cs="Arial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using</w:t>
      </w:r>
      <w:r>
        <w:rPr>
          <w:rFonts w:ascii="Arial" w:eastAsia="Arial" w:hAnsi="Arial" w:cs="Arial"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di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 xml:space="preserve">fusion 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couples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key</w:t>
      </w:r>
      <w:r>
        <w:rPr>
          <w:rFonts w:ascii="Arial" w:eastAsia="Arial" w:hAnsi="Arial" w:cs="Arial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alloys.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39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and </w:t>
      </w:r>
      <w:r>
        <w:rPr>
          <w:rFonts w:ascii="Arial" w:eastAsia="Arial" w:hAnsi="Arial" w:cs="Arial"/>
          <w:i/>
          <w:spacing w:val="-24"/>
          <w:w w:val="89"/>
          <w:sz w:val="24"/>
          <w:szCs w:val="24"/>
        </w:rPr>
        <w:t>T</w:t>
      </w:r>
      <w:r>
        <w:rPr>
          <w:rFonts w:ascii="Arial" w:eastAsia="Arial" w:hAnsi="Arial" w:cs="Arial"/>
          <w:i/>
          <w:w w:val="89"/>
          <w:sz w:val="24"/>
          <w:szCs w:val="24"/>
        </w:rPr>
        <w:t>echnology</w:t>
      </w:r>
      <w:r>
        <w:rPr>
          <w:rFonts w:ascii="Arial" w:eastAsia="Arial" w:hAnsi="Arial" w:cs="Arial"/>
          <w:i/>
          <w:spacing w:val="-10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of</w:t>
      </w:r>
      <w:r>
        <w:rPr>
          <w:rFonts w:ascii="Arial" w:eastAsia="Arial" w:hAnsi="Arial" w:cs="Arial"/>
          <w:i/>
          <w:spacing w:val="-6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Advanced</w:t>
      </w:r>
      <w:r>
        <w:rPr>
          <w:rFonts w:ascii="Arial" w:eastAsia="Arial" w:hAnsi="Arial" w:cs="Arial"/>
          <w:i/>
          <w:spacing w:val="11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9"/>
          <w:sz w:val="24"/>
          <w:szCs w:val="24"/>
        </w:rPr>
        <w:t>Materials</w:t>
      </w:r>
      <w:r>
        <w:rPr>
          <w:rFonts w:ascii="Arial" w:eastAsia="Arial" w:hAnsi="Arial" w:cs="Arial"/>
          <w:w w:val="89"/>
          <w:sz w:val="24"/>
          <w:szCs w:val="24"/>
        </w:rPr>
        <w:t>,</w:t>
      </w:r>
      <w:r>
        <w:rPr>
          <w:rFonts w:ascii="Arial" w:eastAsia="Arial" w:hAnsi="Arial" w:cs="Arial"/>
          <w:spacing w:val="59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>12(2):025003,</w:t>
      </w:r>
      <w:r>
        <w:rPr>
          <w:rFonts w:ascii="Arial" w:eastAsia="Arial" w:hAnsi="Arial" w:cs="Arial"/>
          <w:spacing w:val="15"/>
          <w:w w:val="8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2011.</w:t>
      </w:r>
    </w:p>
    <w:p w14:paraId="0E22258F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4F078E14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[74]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Jake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D.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Cao,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Thomas</w:t>
      </w:r>
      <w:r>
        <w:rPr>
          <w:rFonts w:ascii="Arial" w:eastAsia="Arial" w:hAnsi="Arial" w:cs="Arial"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ebe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Robin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Schäublin,</w:t>
      </w:r>
      <w:r>
        <w:rPr>
          <w:rFonts w:ascii="Arial" w:eastAsia="Arial" w:hAnsi="Arial" w:cs="Arial"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Jö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Lö</w:t>
      </w:r>
      <w:r>
        <w:rPr>
          <w:rFonts w:ascii="Arial" w:eastAsia="Arial" w:hAnsi="Arial" w:cs="Arial"/>
          <w:spacing w:val="-4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fle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.   </w:t>
      </w:r>
      <w:r>
        <w:rPr>
          <w:rFonts w:ascii="Arial" w:eastAsia="Arial" w:hAnsi="Arial" w:cs="Arial"/>
          <w:spacing w:val="65"/>
          <w:sz w:val="24"/>
          <w:szCs w:val="24"/>
        </w:rPr>
        <w:t xml:space="preserve"> </w:t>
      </w:r>
      <w:r>
        <w:rPr>
          <w:rFonts w:ascii="Arial" w:eastAsia="Arial" w:hAnsi="Arial" w:cs="Arial"/>
          <w:w w:val="108"/>
          <w:sz w:val="24"/>
          <w:szCs w:val="24"/>
        </w:rPr>
        <w:t xml:space="preserve">Equilibrium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6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intermetallic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system.  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Journal</w:t>
      </w:r>
      <w:r>
        <w:rPr>
          <w:rFonts w:ascii="Arial" w:eastAsia="Arial" w:hAnsi="Arial" w:cs="Arial"/>
          <w:i/>
          <w:spacing w:val="4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of</w:t>
      </w:r>
      <w:r>
        <w:rPr>
          <w:rFonts w:ascii="Arial" w:eastAsia="Arial" w:hAnsi="Arial" w:cs="Arial"/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Resea</w:t>
      </w:r>
      <w:r>
        <w:rPr>
          <w:rFonts w:ascii="Arial" w:eastAsia="Arial" w:hAnsi="Arial" w:cs="Arial"/>
          <w:i/>
          <w:spacing w:val="-4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5"/>
          <w:sz w:val="24"/>
          <w:szCs w:val="24"/>
        </w:rPr>
        <w:t>ch</w:t>
      </w:r>
      <w:r>
        <w:rPr>
          <w:rFonts w:ascii="Arial" w:eastAsia="Arial" w:hAnsi="Arial" w:cs="Arial"/>
          <w:w w:val="89"/>
          <w:sz w:val="24"/>
          <w:szCs w:val="24"/>
        </w:rPr>
        <w:t>,</w:t>
      </w:r>
    </w:p>
    <w:p w14:paraId="6FE278C5" w14:textId="77777777" w:rsidR="00802C95" w:rsidRDefault="007D5015">
      <w:pPr>
        <w:spacing w:before="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w w:val="90"/>
          <w:sz w:val="24"/>
          <w:szCs w:val="24"/>
        </w:rPr>
        <w:t xml:space="preserve">31(14):2147–2155, </w:t>
      </w:r>
      <w:r>
        <w:rPr>
          <w:rFonts w:ascii="Arial" w:eastAsia="Arial" w:hAnsi="Arial" w:cs="Arial"/>
          <w:sz w:val="24"/>
          <w:szCs w:val="24"/>
        </w:rPr>
        <w:t>2016.</w:t>
      </w:r>
    </w:p>
    <w:p w14:paraId="5E3FFFCC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5845140B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[75]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B.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edel.   </w:t>
      </w:r>
      <w:r>
        <w:rPr>
          <w:rFonts w:ascii="Arial" w:eastAsia="Arial" w:hAnsi="Arial" w:cs="Arial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Mg-Zn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(magnesium-zinc).   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In 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O.</w:t>
      </w:r>
      <w:r>
        <w:rPr>
          <w:rFonts w:ascii="Arial" w:eastAsia="Arial" w:hAnsi="Arial" w:cs="Arial"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Madelung, 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edito</w:t>
      </w:r>
      <w:r>
        <w:rPr>
          <w:rFonts w:ascii="Arial" w:eastAsia="Arial" w:hAnsi="Arial" w:cs="Arial"/>
          <w:spacing w:val="-18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, </w:t>
      </w:r>
      <w:r>
        <w:rPr>
          <w:rFonts w:ascii="Arial" w:eastAsia="Arial" w:hAnsi="Arial" w:cs="Arial"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Li-Mg </w:t>
      </w:r>
      <w:r>
        <w:rPr>
          <w:rFonts w:ascii="Arial" w:eastAsia="Arial" w:hAnsi="Arial" w:cs="Arial"/>
          <w:i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-  </w:t>
      </w:r>
      <w:r>
        <w:rPr>
          <w:rFonts w:ascii="Arial" w:eastAsia="Arial" w:hAnsi="Arial" w:cs="Arial"/>
          <w:i/>
          <w:w w:val="103"/>
          <w:sz w:val="24"/>
          <w:szCs w:val="24"/>
        </w:rPr>
        <w:t>Nd-Zr</w:t>
      </w:r>
      <w:r>
        <w:rPr>
          <w:rFonts w:ascii="Arial" w:eastAsia="Arial" w:hAnsi="Arial" w:cs="Arial"/>
          <w:w w:val="89"/>
          <w:sz w:val="24"/>
          <w:szCs w:val="24"/>
        </w:rPr>
        <w:t xml:space="preserve">, </w:t>
      </w:r>
      <w:r>
        <w:rPr>
          <w:rFonts w:ascii="Arial" w:eastAsia="Arial" w:hAnsi="Arial" w:cs="Arial"/>
          <w:sz w:val="24"/>
          <w:szCs w:val="24"/>
        </w:rPr>
        <w:t>volume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5H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3"/>
          <w:sz w:val="24"/>
          <w:szCs w:val="24"/>
        </w:rPr>
        <w:t>Landolt-Börnstein</w:t>
      </w:r>
      <w:r>
        <w:rPr>
          <w:rFonts w:ascii="Arial" w:eastAsia="Arial" w:hAnsi="Arial" w:cs="Arial"/>
          <w:i/>
          <w:spacing w:val="-11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G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i/>
          <w:w w:val="92"/>
          <w:sz w:val="24"/>
          <w:szCs w:val="24"/>
        </w:rPr>
        <w:t>oup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IV</w:t>
      </w:r>
      <w:r>
        <w:rPr>
          <w:rFonts w:ascii="Arial" w:eastAsia="Arial" w:hAnsi="Arial" w:cs="Arial"/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Physical</w:t>
      </w:r>
      <w:r>
        <w:rPr>
          <w:rFonts w:ascii="Arial" w:eastAsia="Arial" w:hAnsi="Arial" w:cs="Arial"/>
          <w:i/>
          <w:spacing w:val="-10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Chemistry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pages</w:t>
      </w:r>
      <w:r>
        <w:rPr>
          <w:rFonts w:ascii="Arial" w:eastAsia="Arial" w:hAnsi="Arial" w:cs="Arial"/>
          <w:spacing w:val="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1–4.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Springer</w:t>
      </w:r>
      <w:r>
        <w:rPr>
          <w:rFonts w:ascii="Arial" w:eastAsia="Arial" w:hAnsi="Arial" w:cs="Arial"/>
          <w:spacing w:val="-16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Berlin </w:t>
      </w:r>
      <w:r>
        <w:rPr>
          <w:rFonts w:ascii="Arial" w:eastAsia="Arial" w:hAnsi="Arial" w:cs="Arial"/>
          <w:sz w:val="24"/>
          <w:szCs w:val="24"/>
        </w:rPr>
        <w:t>Heidelbe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1997.</w:t>
      </w:r>
    </w:p>
    <w:p w14:paraId="6D1EC927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5117D13B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[76]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A.A.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Nayeb-Hashemi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2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J.B.</w:t>
      </w:r>
      <w:r>
        <w:rPr>
          <w:rFonts w:ascii="Arial" w:eastAsia="Arial" w:hAnsi="Arial" w:cs="Arial"/>
          <w:spacing w:val="-6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Clark.</w:t>
      </w:r>
      <w:r>
        <w:rPr>
          <w:rFonts w:ascii="Arial" w:eastAsia="Arial" w:hAnsi="Arial" w:cs="Arial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The</w:t>
      </w:r>
      <w:r>
        <w:rPr>
          <w:rFonts w:ascii="Arial" w:eastAsia="Arial" w:hAnsi="Arial" w:cs="Arial"/>
          <w:spacing w:val="-14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Ca-Mg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(calcium-magnesium)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w w:val="96"/>
          <w:sz w:val="24"/>
          <w:szCs w:val="24"/>
        </w:rPr>
        <w:t>system.</w:t>
      </w:r>
      <w:r>
        <w:rPr>
          <w:rFonts w:ascii="Arial" w:eastAsia="Arial" w:hAnsi="Arial" w:cs="Arial"/>
          <w:spacing w:val="2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Bulletin </w:t>
      </w:r>
      <w:r>
        <w:rPr>
          <w:rFonts w:ascii="Arial" w:eastAsia="Arial" w:hAnsi="Arial" w:cs="Arial"/>
          <w:i/>
          <w:w w:val="86"/>
          <w:sz w:val="24"/>
          <w:szCs w:val="24"/>
        </w:rPr>
        <w:t>of</w:t>
      </w:r>
      <w:r>
        <w:rPr>
          <w:rFonts w:ascii="Arial" w:eastAsia="Arial" w:hAnsi="Arial" w:cs="Arial"/>
          <w:i/>
          <w:spacing w:val="2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Alloy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1"/>
          <w:sz w:val="24"/>
          <w:szCs w:val="24"/>
        </w:rPr>
        <w:t>Phase</w:t>
      </w:r>
      <w:r>
        <w:rPr>
          <w:rFonts w:ascii="Arial" w:eastAsia="Arial" w:hAnsi="Arial" w:cs="Arial"/>
          <w:i/>
          <w:spacing w:val="6"/>
          <w:w w:val="8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Diagrams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18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8(1):58–65,</w:t>
      </w:r>
      <w:r>
        <w:rPr>
          <w:rFonts w:ascii="Arial" w:eastAsia="Arial" w:hAnsi="Arial" w:cs="Arial"/>
          <w:spacing w:val="-13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1987.</w:t>
      </w:r>
    </w:p>
    <w:p w14:paraId="19C2AC36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5C555D0C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[77]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A.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Messing,</w:t>
      </w:r>
      <w:r>
        <w:rPr>
          <w:rFonts w:ascii="Arial" w:eastAsia="Arial" w:hAnsi="Arial" w:cs="Arial"/>
          <w:spacing w:val="-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M.D.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Adams,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R.K.</w:t>
      </w:r>
      <w:r>
        <w:rPr>
          <w:rFonts w:ascii="Arial" w:eastAsia="Arial" w:hAnsi="Arial" w:cs="Arial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Steunenbe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g.</w:t>
      </w:r>
      <w:r>
        <w:rPr>
          <w:rFonts w:ascii="Arial" w:eastAsia="Arial" w:hAnsi="Arial" w:cs="Arial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Contribution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w w:val="94"/>
          <w:sz w:val="24"/>
          <w:szCs w:val="24"/>
        </w:rPr>
        <w:t>phase</w:t>
      </w:r>
      <w:r>
        <w:rPr>
          <w:rFonts w:ascii="Arial" w:eastAsia="Arial" w:hAnsi="Arial" w:cs="Arial"/>
          <w:spacing w:val="1"/>
          <w:w w:val="94"/>
          <w:sz w:val="24"/>
          <w:szCs w:val="24"/>
        </w:rPr>
        <w:t xml:space="preserve"> </w:t>
      </w:r>
      <w:r>
        <w:rPr>
          <w:rFonts w:ascii="Arial" w:eastAsia="Arial" w:hAnsi="Arial" w:cs="Arial"/>
          <w:w w:val="103"/>
          <w:sz w:val="24"/>
          <w:szCs w:val="24"/>
        </w:rPr>
        <w:t xml:space="preserve">diagram </w:t>
      </w:r>
      <w:r>
        <w:rPr>
          <w:rFonts w:ascii="Arial" w:eastAsia="Arial" w:hAnsi="Arial" w:cs="Arial"/>
          <w:sz w:val="24"/>
          <w:szCs w:val="24"/>
        </w:rPr>
        <w:t>calcium-zinc.</w:t>
      </w:r>
      <w:r>
        <w:rPr>
          <w:rFonts w:ascii="Arial" w:eastAsia="Arial" w:hAnsi="Arial" w:cs="Arial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ASM</w:t>
      </w:r>
      <w:r>
        <w:rPr>
          <w:rFonts w:ascii="Arial" w:eastAsia="Arial" w:hAnsi="Arial" w:cs="Arial"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4"/>
          <w:w w:val="90"/>
          <w:sz w:val="24"/>
          <w:szCs w:val="24"/>
        </w:rPr>
        <w:t>T</w:t>
      </w:r>
      <w:r>
        <w:rPr>
          <w:rFonts w:ascii="Arial" w:eastAsia="Arial" w:hAnsi="Arial" w:cs="Arial"/>
          <w:i/>
          <w:w w:val="90"/>
          <w:sz w:val="24"/>
          <w:szCs w:val="24"/>
        </w:rPr>
        <w:t>ransactions</w:t>
      </w:r>
      <w:r>
        <w:rPr>
          <w:rFonts w:ascii="Arial" w:eastAsia="Arial" w:hAnsi="Arial" w:cs="Arial"/>
          <w:i/>
          <w:spacing w:val="10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Quarterly</w:t>
      </w:r>
      <w:r>
        <w:rPr>
          <w:rFonts w:ascii="Arial" w:eastAsia="Arial" w:hAnsi="Arial" w:cs="Arial"/>
          <w:w w:val="90"/>
          <w:sz w:val="24"/>
          <w:szCs w:val="24"/>
        </w:rPr>
        <w:t xml:space="preserve">, </w:t>
      </w:r>
      <w:r>
        <w:rPr>
          <w:rFonts w:ascii="Arial" w:eastAsia="Arial" w:hAnsi="Arial" w:cs="Arial"/>
          <w:spacing w:val="1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56:345–350,</w:t>
      </w:r>
      <w:r>
        <w:rPr>
          <w:rFonts w:ascii="Arial" w:eastAsia="Arial" w:hAnsi="Arial" w:cs="Arial"/>
          <w:spacing w:val="-1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1963.</w:t>
      </w:r>
    </w:p>
    <w:p w14:paraId="51DF6F7F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03C548B0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[78]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E.</w:t>
      </w:r>
      <w:r>
        <w:rPr>
          <w:rFonts w:ascii="Arial" w:eastAsia="Arial" w:hAnsi="Arial" w:cs="Arial"/>
          <w:spacing w:val="-3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2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Melnik,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M.</w:t>
      </w:r>
      <w:r>
        <w:rPr>
          <w:rFonts w:ascii="Arial" w:eastAsia="Arial" w:hAnsi="Arial" w:cs="Arial"/>
          <w:spacing w:val="-2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Kostina,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0"/>
          <w:w w:val="91"/>
          <w:sz w:val="24"/>
          <w:szCs w:val="24"/>
        </w:rPr>
        <w:t>Y</w:t>
      </w:r>
      <w:r>
        <w:rPr>
          <w:rFonts w:ascii="Arial" w:eastAsia="Arial" w:hAnsi="Arial" w:cs="Arial"/>
          <w:w w:val="91"/>
          <w:sz w:val="24"/>
          <w:szCs w:val="24"/>
        </w:rPr>
        <w:t>a.</w:t>
      </w:r>
      <w:r>
        <w:rPr>
          <w:rFonts w:ascii="Arial" w:eastAsia="Arial" w:hAnsi="Arial" w:cs="Arial"/>
          <w:spacing w:val="-28"/>
          <w:w w:val="91"/>
          <w:sz w:val="24"/>
          <w:szCs w:val="24"/>
        </w:rPr>
        <w:t>P</w:t>
      </w:r>
      <w:r>
        <w:rPr>
          <w:rFonts w:ascii="Arial" w:eastAsia="Arial" w:hAnsi="Arial" w:cs="Arial"/>
          <w:w w:val="91"/>
          <w:sz w:val="24"/>
          <w:szCs w:val="24"/>
        </w:rPr>
        <w:t>.</w:t>
      </w:r>
      <w:r>
        <w:rPr>
          <w:rFonts w:ascii="Arial" w:eastAsia="Arial" w:hAnsi="Arial" w:cs="Arial"/>
          <w:spacing w:val="1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armolyuk,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O.</w:t>
      </w:r>
      <w:r>
        <w:rPr>
          <w:rFonts w:ascii="Arial" w:eastAsia="Arial" w:hAnsi="Arial" w:cs="Arial"/>
          <w:spacing w:val="-20"/>
          <w:w w:val="93"/>
          <w:sz w:val="24"/>
          <w:szCs w:val="24"/>
        </w:rPr>
        <w:t>F</w:t>
      </w:r>
      <w:r>
        <w:rPr>
          <w:rFonts w:ascii="Arial" w:eastAsia="Arial" w:hAnsi="Arial" w:cs="Arial"/>
          <w:w w:val="93"/>
          <w:sz w:val="24"/>
          <w:szCs w:val="24"/>
        </w:rPr>
        <w:t xml:space="preserve">. </w:t>
      </w:r>
      <w:r>
        <w:rPr>
          <w:rFonts w:ascii="Arial" w:eastAsia="Arial" w:hAnsi="Arial" w:cs="Arial"/>
          <w:sz w:val="24"/>
          <w:szCs w:val="24"/>
        </w:rPr>
        <w:t>Zmi</w:t>
      </w:r>
      <w:r>
        <w:rPr>
          <w:rFonts w:ascii="Arial" w:eastAsia="Arial" w:hAnsi="Arial" w:cs="Arial"/>
          <w:spacing w:val="-27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Study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w w:val="101"/>
          <w:sz w:val="24"/>
          <w:szCs w:val="24"/>
        </w:rPr>
        <w:t>zinc</w:t>
      </w:r>
    </w:p>
    <w:p w14:paraId="42822A7B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cerium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zinc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calcium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ternary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systems.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Magnievye</w:t>
      </w:r>
      <w:r>
        <w:rPr>
          <w:rFonts w:ascii="Arial" w:eastAsia="Arial" w:hAnsi="Arial" w:cs="Arial"/>
          <w:i/>
          <w:spacing w:val="17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Splav</w:t>
      </w:r>
      <w:r>
        <w:rPr>
          <w:rFonts w:ascii="Arial" w:eastAsia="Arial" w:hAnsi="Arial" w:cs="Arial"/>
          <w:i/>
          <w:spacing w:val="-8"/>
          <w:w w:val="91"/>
          <w:sz w:val="24"/>
          <w:szCs w:val="24"/>
        </w:rPr>
        <w:t>y</w:t>
      </w:r>
      <w:r>
        <w:rPr>
          <w:rFonts w:ascii="Arial" w:eastAsia="Arial" w:hAnsi="Arial" w:cs="Arial"/>
          <w:i/>
          <w:w w:val="91"/>
          <w:sz w:val="24"/>
          <w:szCs w:val="24"/>
        </w:rPr>
        <w:t>,</w:t>
      </w:r>
      <w:r>
        <w:rPr>
          <w:rFonts w:ascii="Arial" w:eastAsia="Arial" w:hAnsi="Arial" w:cs="Arial"/>
          <w:i/>
          <w:spacing w:val="12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 xml:space="preserve">"Nauka", </w:t>
      </w:r>
      <w:r>
        <w:rPr>
          <w:rFonts w:ascii="Arial" w:eastAsia="Arial" w:hAnsi="Arial" w:cs="Arial"/>
          <w:i/>
          <w:w w:val="90"/>
          <w:sz w:val="24"/>
          <w:szCs w:val="24"/>
        </w:rPr>
        <w:t>Moscow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pages</w:t>
      </w:r>
      <w:r>
        <w:rPr>
          <w:rFonts w:ascii="Arial" w:eastAsia="Arial" w:hAnsi="Arial" w:cs="Arial"/>
          <w:spacing w:val="19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>95–99,</w:t>
      </w:r>
      <w:r>
        <w:rPr>
          <w:rFonts w:ascii="Arial" w:eastAsia="Arial" w:hAnsi="Arial" w:cs="Arial"/>
          <w:spacing w:val="-8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1978.</w:t>
      </w:r>
    </w:p>
    <w:p w14:paraId="16A48069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3FDEF9D0" w14:textId="77777777" w:rsidR="00802C95" w:rsidRDefault="007D5015">
      <w:pPr>
        <w:spacing w:after="0" w:line="311" w:lineRule="auto"/>
        <w:ind w:left="629" w:right="52" w:hanging="5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[79]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83"/>
          <w:sz w:val="24"/>
          <w:szCs w:val="24"/>
        </w:rPr>
        <w:t>J.B.</w:t>
      </w:r>
      <w:r>
        <w:rPr>
          <w:rFonts w:ascii="Arial" w:eastAsia="Arial" w:hAnsi="Arial" w:cs="Arial"/>
          <w:spacing w:val="5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Clark.</w:t>
      </w:r>
      <w:r>
        <w:rPr>
          <w:rFonts w:ascii="Arial" w:eastAsia="Arial" w:hAnsi="Arial" w:cs="Arial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solid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constitution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magnesium</w:t>
      </w:r>
      <w:r>
        <w:rPr>
          <w:rFonts w:ascii="Arial" w:eastAsia="Arial" w:hAnsi="Arial" w:cs="Arial"/>
          <w:spacing w:val="-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rich</w:t>
      </w:r>
      <w:r>
        <w:rPr>
          <w:rFonts w:ascii="Arial" w:eastAsia="Arial" w:hAnsi="Arial" w:cs="Arial"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egion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Mg-Ca-Zn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phase diagram.</w:t>
      </w:r>
      <w:r>
        <w:rPr>
          <w:rFonts w:ascii="Arial" w:eastAsia="Arial" w:hAnsi="Arial" w:cs="Arial"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5"/>
          <w:w w:val="92"/>
          <w:sz w:val="24"/>
          <w:szCs w:val="24"/>
        </w:rPr>
        <w:t>T</w:t>
      </w:r>
      <w:r>
        <w:rPr>
          <w:rFonts w:ascii="Arial" w:eastAsia="Arial" w:hAnsi="Arial" w:cs="Arial"/>
          <w:i/>
          <w:w w:val="92"/>
          <w:sz w:val="24"/>
          <w:szCs w:val="24"/>
        </w:rPr>
        <w:t>ransactions</w:t>
      </w:r>
      <w:r>
        <w:rPr>
          <w:rFonts w:ascii="Arial" w:eastAsia="Arial" w:hAnsi="Arial" w:cs="Arial"/>
          <w:i/>
          <w:spacing w:val="-1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of</w:t>
      </w:r>
      <w:r>
        <w:rPr>
          <w:rFonts w:ascii="Arial" w:eastAsia="Arial" w:hAnsi="Arial" w:cs="Arial"/>
          <w:i/>
          <w:spacing w:val="-14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the</w:t>
      </w:r>
      <w:r>
        <w:rPr>
          <w:rFonts w:ascii="Arial" w:eastAsia="Arial" w:hAnsi="Arial" w:cs="Arial"/>
          <w:i/>
          <w:spacing w:val="-18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2"/>
          <w:sz w:val="24"/>
          <w:szCs w:val="24"/>
        </w:rPr>
        <w:t>Metallu</w:t>
      </w:r>
      <w:r>
        <w:rPr>
          <w:rFonts w:ascii="Arial" w:eastAsia="Arial" w:hAnsi="Arial" w:cs="Arial"/>
          <w:i/>
          <w:spacing w:val="-4"/>
          <w:w w:val="92"/>
          <w:sz w:val="24"/>
          <w:szCs w:val="24"/>
        </w:rPr>
        <w:t>r</w:t>
      </w:r>
      <w:r>
        <w:rPr>
          <w:rFonts w:ascii="Arial" w:eastAsia="Arial" w:hAnsi="Arial" w:cs="Arial"/>
          <w:i/>
          <w:w w:val="92"/>
          <w:sz w:val="24"/>
          <w:szCs w:val="24"/>
        </w:rPr>
        <w:t xml:space="preserve">gical </w:t>
      </w:r>
      <w:r>
        <w:rPr>
          <w:rFonts w:ascii="Arial" w:eastAsia="Arial" w:hAnsi="Arial" w:cs="Arial"/>
          <w:i/>
          <w:spacing w:val="13"/>
          <w:w w:val="9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>Society</w:t>
      </w:r>
      <w:r>
        <w:rPr>
          <w:rFonts w:ascii="Arial" w:eastAsia="Arial" w:hAnsi="Arial" w:cs="Arial"/>
          <w:i/>
          <w:spacing w:val="10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of </w:t>
      </w:r>
      <w:r>
        <w:rPr>
          <w:rFonts w:ascii="Arial" w:eastAsia="Arial" w:hAnsi="Arial" w:cs="Arial"/>
          <w:i/>
          <w:sz w:val="24"/>
          <w:szCs w:val="24"/>
        </w:rPr>
        <w:t>AIME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221:644–645, </w:t>
      </w:r>
      <w:r>
        <w:rPr>
          <w:rFonts w:ascii="Arial" w:eastAsia="Arial" w:hAnsi="Arial" w:cs="Arial"/>
          <w:sz w:val="24"/>
          <w:szCs w:val="24"/>
        </w:rPr>
        <w:t>1961.</w:t>
      </w:r>
    </w:p>
    <w:p w14:paraId="682266D8" w14:textId="77777777" w:rsidR="00802C95" w:rsidRDefault="00802C95">
      <w:pPr>
        <w:spacing w:before="2" w:after="0" w:line="200" w:lineRule="exact"/>
        <w:rPr>
          <w:sz w:val="20"/>
          <w:szCs w:val="20"/>
        </w:rPr>
      </w:pPr>
    </w:p>
    <w:p w14:paraId="0AD054D9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[80]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G.E.R.</w:t>
      </w:r>
      <w:r>
        <w:rPr>
          <w:rFonts w:ascii="Arial" w:eastAsia="Arial" w:hAnsi="Arial" w:cs="Arial"/>
          <w:spacing w:val="3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Schulze</w:t>
      </w:r>
      <w:r>
        <w:rPr>
          <w:rFonts w:ascii="Arial" w:eastAsia="Arial" w:hAnsi="Arial" w:cs="Arial"/>
          <w:spacing w:val="28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w w:val="74"/>
          <w:sz w:val="24"/>
          <w:szCs w:val="24"/>
        </w:rPr>
        <w:t>J.</w:t>
      </w:r>
      <w:r>
        <w:rPr>
          <w:rFonts w:ascii="Arial" w:eastAsia="Arial" w:hAnsi="Arial" w:cs="Arial"/>
          <w:spacing w:val="23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 xml:space="preserve">ieting. </w:t>
      </w:r>
      <w:r>
        <w:rPr>
          <w:rFonts w:ascii="Arial" w:eastAsia="Arial" w:hAnsi="Arial" w:cs="Arial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About</w:t>
      </w:r>
      <w:r>
        <w:rPr>
          <w:rFonts w:ascii="Arial" w:eastAsia="Arial" w:hAnsi="Arial" w:cs="Arial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constitution</w:t>
      </w:r>
      <w:r>
        <w:rPr>
          <w:rFonts w:ascii="Arial" w:eastAsia="Arial" w:hAnsi="Arial" w:cs="Arial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principles</w:t>
      </w:r>
      <w:r>
        <w:rPr>
          <w:rFonts w:ascii="Arial" w:eastAsia="Arial" w:hAnsi="Arial" w:cs="Arial"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CaZn2-lattice.</w:t>
      </w:r>
    </w:p>
    <w:p w14:paraId="7553BD4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Z.</w:t>
      </w:r>
      <w:r>
        <w:rPr>
          <w:rFonts w:ascii="Arial" w:eastAsia="Arial" w:hAnsi="Arial" w:cs="Arial"/>
          <w:i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1"/>
          <w:sz w:val="24"/>
          <w:szCs w:val="24"/>
        </w:rPr>
        <w:t>Metallkd.</w:t>
      </w:r>
      <w:r>
        <w:rPr>
          <w:rFonts w:ascii="Arial" w:eastAsia="Arial" w:hAnsi="Arial" w:cs="Arial"/>
          <w:w w:val="91"/>
          <w:sz w:val="24"/>
          <w:szCs w:val="24"/>
        </w:rPr>
        <w:t>,</w:t>
      </w:r>
      <w:r>
        <w:rPr>
          <w:rFonts w:ascii="Arial" w:eastAsia="Arial" w:hAnsi="Arial" w:cs="Arial"/>
          <w:spacing w:val="46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w w:val="91"/>
          <w:sz w:val="24"/>
          <w:szCs w:val="24"/>
        </w:rPr>
        <w:t>52(11):743–746,</w:t>
      </w:r>
      <w:r>
        <w:rPr>
          <w:rFonts w:ascii="Arial" w:eastAsia="Arial" w:hAnsi="Arial" w:cs="Arial"/>
          <w:spacing w:val="-19"/>
          <w:w w:val="9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1961.</w:t>
      </w:r>
    </w:p>
    <w:p w14:paraId="289152B1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6A1E1A8D" w14:textId="77777777" w:rsidR="00802C95" w:rsidRDefault="007D5015">
      <w:pPr>
        <w:tabs>
          <w:tab w:val="left" w:pos="1960"/>
          <w:tab w:val="left" w:pos="8020"/>
        </w:tabs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[81]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R.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Paris.</w:t>
      </w:r>
      <w:r>
        <w:rPr>
          <w:rFonts w:ascii="Arial" w:eastAsia="Arial" w:hAnsi="Arial" w:cs="Arial"/>
          <w:sz w:val="24"/>
          <w:szCs w:val="24"/>
        </w:rPr>
        <w:tab/>
        <w:t xml:space="preserve">Sur </w:t>
      </w:r>
      <w:r>
        <w:rPr>
          <w:rFonts w:ascii="Arial" w:eastAsia="Arial" w:hAnsi="Arial" w:cs="Arial"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les</w:t>
      </w:r>
      <w:r>
        <w:rPr>
          <w:rFonts w:ascii="Arial" w:eastAsia="Arial" w:hAnsi="Arial" w:cs="Arial"/>
          <w:spacing w:val="6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alliages</w:t>
      </w:r>
      <w:r>
        <w:rPr>
          <w:rFonts w:ascii="Arial" w:eastAsia="Arial" w:hAnsi="Arial" w:cs="Arial"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ternai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es 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magnésium-zinc-calcium.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i/>
          <w:w w:val="87"/>
          <w:sz w:val="24"/>
          <w:szCs w:val="24"/>
        </w:rPr>
        <w:t xml:space="preserve">Comptes </w:t>
      </w:r>
      <w:r>
        <w:rPr>
          <w:rFonts w:ascii="Arial" w:eastAsia="Arial" w:hAnsi="Arial" w:cs="Arial"/>
          <w:i/>
          <w:spacing w:val="34"/>
          <w:w w:val="8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Rendus</w:t>
      </w:r>
    </w:p>
    <w:p w14:paraId="1FED93A7" w14:textId="77777777" w:rsidR="00802C95" w:rsidRDefault="007D5015">
      <w:pPr>
        <w:spacing w:before="82" w:after="0" w:line="240" w:lineRule="auto"/>
        <w:ind w:left="629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w w:val="82"/>
          <w:sz w:val="24"/>
          <w:szCs w:val="24"/>
        </w:rPr>
        <w:t>Hebdomadai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>r</w:t>
      </w:r>
      <w:r>
        <w:rPr>
          <w:rFonts w:ascii="Arial" w:eastAsia="Arial" w:hAnsi="Arial" w:cs="Arial"/>
          <w:i/>
          <w:w w:val="82"/>
          <w:sz w:val="24"/>
          <w:szCs w:val="24"/>
        </w:rPr>
        <w:t xml:space="preserve">es </w:t>
      </w:r>
      <w:r>
        <w:rPr>
          <w:rFonts w:ascii="Arial" w:eastAsia="Arial" w:hAnsi="Arial" w:cs="Arial"/>
          <w:i/>
          <w:spacing w:val="28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des</w:t>
      </w:r>
      <w:r>
        <w:rPr>
          <w:rFonts w:ascii="Arial" w:eastAsia="Arial" w:hAnsi="Arial" w:cs="Arial"/>
          <w:i/>
          <w:spacing w:val="-10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Seances</w:t>
      </w:r>
      <w:r>
        <w:rPr>
          <w:rFonts w:ascii="Arial" w:eastAsia="Arial" w:hAnsi="Arial" w:cs="Arial"/>
          <w:i/>
          <w:spacing w:val="-14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2"/>
          <w:sz w:val="24"/>
          <w:szCs w:val="24"/>
        </w:rPr>
        <w:t>de</w:t>
      </w:r>
      <w:r>
        <w:rPr>
          <w:rFonts w:ascii="Arial" w:eastAsia="Arial" w:hAnsi="Arial" w:cs="Arial"/>
          <w:i/>
          <w:spacing w:val="-3"/>
          <w:w w:val="8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 xml:space="preserve">l’Academie </w:t>
      </w:r>
      <w:r>
        <w:rPr>
          <w:rFonts w:ascii="Arial" w:eastAsia="Arial" w:hAnsi="Arial" w:cs="Arial"/>
          <w:i/>
          <w:w w:val="80"/>
          <w:sz w:val="24"/>
          <w:szCs w:val="24"/>
        </w:rPr>
        <w:t>des</w:t>
      </w:r>
      <w:r>
        <w:rPr>
          <w:rFonts w:ascii="Arial" w:eastAsia="Arial" w:hAnsi="Arial" w:cs="Arial"/>
          <w:i/>
          <w:spacing w:val="-1"/>
          <w:w w:val="8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0"/>
          <w:sz w:val="24"/>
          <w:szCs w:val="24"/>
        </w:rPr>
        <w:t>Sciences</w:t>
      </w:r>
      <w:r>
        <w:rPr>
          <w:rFonts w:ascii="Arial" w:eastAsia="Arial" w:hAnsi="Arial" w:cs="Arial"/>
          <w:w w:val="80"/>
          <w:sz w:val="24"/>
          <w:szCs w:val="24"/>
        </w:rPr>
        <w:t>,</w:t>
      </w:r>
      <w:r>
        <w:rPr>
          <w:rFonts w:ascii="Arial" w:eastAsia="Arial" w:hAnsi="Arial" w:cs="Arial"/>
          <w:spacing w:val="32"/>
          <w:w w:val="80"/>
          <w:sz w:val="24"/>
          <w:szCs w:val="24"/>
        </w:rPr>
        <w:t xml:space="preserve"> </w:t>
      </w:r>
      <w:r>
        <w:rPr>
          <w:rFonts w:ascii="Arial" w:eastAsia="Arial" w:hAnsi="Arial" w:cs="Arial"/>
          <w:w w:val="89"/>
          <w:sz w:val="24"/>
          <w:szCs w:val="24"/>
        </w:rPr>
        <w:t xml:space="preserve">197:1634–1636, </w:t>
      </w:r>
      <w:r>
        <w:rPr>
          <w:rFonts w:ascii="Arial" w:eastAsia="Arial" w:hAnsi="Arial" w:cs="Arial"/>
          <w:sz w:val="24"/>
          <w:szCs w:val="24"/>
        </w:rPr>
        <w:t>1933.</w:t>
      </w:r>
    </w:p>
    <w:p w14:paraId="78462DE1" w14:textId="77777777" w:rsidR="00802C95" w:rsidRDefault="00802C95">
      <w:pPr>
        <w:spacing w:before="2" w:after="0" w:line="280" w:lineRule="exact"/>
        <w:rPr>
          <w:sz w:val="28"/>
          <w:szCs w:val="28"/>
        </w:rPr>
      </w:pPr>
    </w:p>
    <w:p w14:paraId="375B0421" w14:textId="77777777" w:rsidR="00802C95" w:rsidRDefault="007D5015">
      <w:pPr>
        <w:spacing w:after="0" w:line="240" w:lineRule="auto"/>
        <w:ind w:left="114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[82]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Jingfeng</w:t>
      </w:r>
      <w:r>
        <w:rPr>
          <w:rFonts w:ascii="Arial" w:eastAsia="Arial" w:hAnsi="Arial" w:cs="Arial"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ang,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Song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Huang, 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ang</w:t>
      </w:r>
      <w:r>
        <w:rPr>
          <w:rFonts w:ascii="Arial" w:eastAsia="Arial" w:hAnsi="Arial" w:cs="Arial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Li, </w:t>
      </w:r>
      <w:r>
        <w:rPr>
          <w:rFonts w:ascii="Arial" w:eastAsia="Arial" w:hAnsi="Arial" w:cs="Arial"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3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 xml:space="preserve">iyun 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2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ei,</w:t>
      </w:r>
      <w:r>
        <w:rPr>
          <w:rFonts w:ascii="Arial" w:eastAsia="Arial" w:hAnsi="Arial" w:cs="Arial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Xingfeng</w:t>
      </w:r>
      <w:r>
        <w:rPr>
          <w:rFonts w:ascii="Arial" w:eastAsia="Arial" w:hAnsi="Arial" w:cs="Arial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Xi,</w:t>
      </w:r>
      <w:r>
        <w:rPr>
          <w:rFonts w:ascii="Arial" w:eastAsia="Arial" w:hAnsi="Arial" w:cs="Arial"/>
          <w:spacing w:val="6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Kaiyong 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Cai.</w:t>
      </w:r>
    </w:p>
    <w:p w14:paraId="39BA3557" w14:textId="77777777" w:rsidR="00802C95" w:rsidRDefault="007D5015">
      <w:pPr>
        <w:spacing w:before="82" w:after="0" w:line="311" w:lineRule="auto"/>
        <w:ind w:left="629" w:right="5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Mic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ost</w:t>
      </w:r>
      <w:r>
        <w:rPr>
          <w:rFonts w:ascii="Arial" w:eastAsia="Arial" w:hAnsi="Arial" w:cs="Arial"/>
          <w:spacing w:val="-2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uctu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e,</w:t>
      </w:r>
      <w:r>
        <w:rPr>
          <w:rFonts w:ascii="Arial" w:eastAsia="Arial" w:hAnsi="Arial" w:cs="Arial"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w w:val="98"/>
          <w:sz w:val="24"/>
          <w:szCs w:val="24"/>
        </w:rPr>
        <w:t>mechanical</w:t>
      </w:r>
      <w:r>
        <w:rPr>
          <w:rFonts w:ascii="Arial" w:eastAsia="Arial" w:hAnsi="Arial" w:cs="Arial"/>
          <w:spacing w:val="-5"/>
          <w:w w:val="9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and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bio-cor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osion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4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operties</w:t>
      </w:r>
      <w:r>
        <w:rPr>
          <w:rFonts w:ascii="Arial" w:eastAsia="Arial" w:hAnsi="Arial" w:cs="Arial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Mn-doped</w:t>
      </w:r>
      <w:r>
        <w:rPr>
          <w:rFonts w:ascii="Arial" w:eastAsia="Arial" w:hAnsi="Arial" w:cs="Arial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Mg-Zn-Ca</w:t>
      </w:r>
      <w:r>
        <w:rPr>
          <w:rFonts w:ascii="Arial" w:eastAsia="Arial" w:hAnsi="Arial" w:cs="Arial"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w w:val="99"/>
          <w:sz w:val="24"/>
          <w:szCs w:val="24"/>
        </w:rPr>
        <w:t>b</w:t>
      </w:r>
      <w:r>
        <w:rPr>
          <w:rFonts w:ascii="Arial" w:eastAsia="Arial" w:hAnsi="Arial" w:cs="Arial"/>
          <w:w w:val="113"/>
          <w:sz w:val="24"/>
          <w:szCs w:val="24"/>
        </w:rPr>
        <w:t xml:space="preserve">ulk </w:t>
      </w:r>
      <w:r>
        <w:rPr>
          <w:rFonts w:ascii="Arial" w:eastAsia="Arial" w:hAnsi="Arial" w:cs="Arial"/>
          <w:sz w:val="24"/>
          <w:szCs w:val="24"/>
        </w:rPr>
        <w:t>metallic</w:t>
      </w:r>
      <w:r>
        <w:rPr>
          <w:rFonts w:ascii="Arial" w:eastAsia="Arial" w:hAnsi="Arial" w:cs="Arial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w w:val="93"/>
          <w:sz w:val="24"/>
          <w:szCs w:val="24"/>
        </w:rPr>
        <w:t>glass</w:t>
      </w:r>
      <w:r>
        <w:rPr>
          <w:rFonts w:ascii="Arial" w:eastAsia="Arial" w:hAnsi="Arial" w:cs="Arial"/>
          <w:spacing w:val="-2"/>
          <w:w w:val="9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composites.</w:t>
      </w:r>
      <w:r>
        <w:rPr>
          <w:rFonts w:ascii="Arial" w:eastAsia="Arial" w:hAnsi="Arial" w:cs="Arial"/>
          <w:spacing w:val="-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5"/>
          <w:sz w:val="24"/>
          <w:szCs w:val="24"/>
        </w:rPr>
        <w:t>Materials</w:t>
      </w:r>
      <w:r>
        <w:rPr>
          <w:rFonts w:ascii="Arial" w:eastAsia="Arial" w:hAnsi="Arial" w:cs="Arial"/>
          <w:i/>
          <w:spacing w:val="-4"/>
          <w:w w:val="9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83"/>
          <w:sz w:val="24"/>
          <w:szCs w:val="24"/>
        </w:rPr>
        <w:t>Science</w:t>
      </w:r>
      <w:r>
        <w:rPr>
          <w:rFonts w:ascii="Arial" w:eastAsia="Arial" w:hAnsi="Arial" w:cs="Arial"/>
          <w:i/>
          <w:spacing w:val="4"/>
          <w:w w:val="8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and</w:t>
      </w:r>
      <w:r>
        <w:rPr>
          <w:rFonts w:ascii="Arial" w:eastAsia="Arial" w:hAnsi="Arial" w:cs="Arial"/>
          <w:i/>
          <w:spacing w:val="-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Engineering:</w:t>
      </w:r>
      <w:r>
        <w:rPr>
          <w:rFonts w:ascii="Arial" w:eastAsia="Arial" w:hAnsi="Arial" w:cs="Arial"/>
          <w:i/>
          <w:spacing w:val="54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w w:val="90"/>
          <w:sz w:val="24"/>
          <w:szCs w:val="24"/>
        </w:rPr>
        <w:t>C</w:t>
      </w:r>
      <w:r>
        <w:rPr>
          <w:rFonts w:ascii="Arial" w:eastAsia="Arial" w:hAnsi="Arial" w:cs="Arial"/>
          <w:w w:val="90"/>
          <w:sz w:val="24"/>
          <w:szCs w:val="24"/>
        </w:rPr>
        <w:t>,</w:t>
      </w:r>
      <w:r>
        <w:rPr>
          <w:rFonts w:ascii="Arial" w:eastAsia="Arial" w:hAnsi="Arial" w:cs="Arial"/>
          <w:spacing w:val="2"/>
          <w:w w:val="90"/>
          <w:sz w:val="24"/>
          <w:szCs w:val="24"/>
        </w:rPr>
        <w:t xml:space="preserve"> </w:t>
      </w:r>
      <w:r>
        <w:rPr>
          <w:rFonts w:ascii="Arial" w:eastAsia="Arial" w:hAnsi="Arial" w:cs="Arial"/>
          <w:w w:val="90"/>
          <w:sz w:val="24"/>
          <w:szCs w:val="24"/>
        </w:rPr>
        <w:t xml:space="preserve">33(7):3832–3838, </w:t>
      </w:r>
      <w:r>
        <w:rPr>
          <w:rFonts w:ascii="Arial" w:eastAsia="Arial" w:hAnsi="Arial" w:cs="Arial"/>
          <w:sz w:val="24"/>
          <w:szCs w:val="24"/>
        </w:rPr>
        <w:t>2013.</w:t>
      </w:r>
    </w:p>
    <w:sectPr w:rsidR="00802C95">
      <w:pgSz w:w="11920" w:h="16840"/>
      <w:pgMar w:top="1560" w:right="1020" w:bottom="720" w:left="1020" w:header="0" w:footer="520" w:gutter="0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Michael Ferry" w:date="2017-10-02T16:13:00Z" w:initials="MF">
    <w:p w14:paraId="554D3E85" w14:textId="3EB5E6DC" w:rsidR="00A82CF8" w:rsidRDefault="00A82CF8">
      <w:pPr>
        <w:pStyle w:val="CommentText"/>
      </w:pPr>
      <w:r>
        <w:rPr>
          <w:rStyle w:val="CommentReference"/>
        </w:rPr>
        <w:annotationRef/>
      </w:r>
      <w:r w:rsidR="003F7F82">
        <w:rPr>
          <w:noProof/>
        </w:rPr>
        <w:t>T</w:t>
      </w:r>
      <w:r w:rsidR="003F7F82">
        <w:rPr>
          <w:noProof/>
        </w:rPr>
        <w:t>h</w:t>
      </w:r>
      <w:r w:rsidR="003F7F82">
        <w:rPr>
          <w:noProof/>
        </w:rPr>
        <w:t xml:space="preserve">is </w:t>
      </w:r>
      <w:r w:rsidR="003F7F82">
        <w:rPr>
          <w:noProof/>
        </w:rPr>
        <w:t>l</w:t>
      </w:r>
      <w:r w:rsidR="003F7F82">
        <w:rPr>
          <w:noProof/>
        </w:rPr>
        <w:t>is</w:t>
      </w:r>
      <w:r w:rsidR="003F7F82">
        <w:rPr>
          <w:noProof/>
        </w:rPr>
        <w:t>t</w:t>
      </w:r>
      <w:r w:rsidR="003F7F82">
        <w:rPr>
          <w:noProof/>
        </w:rPr>
        <w:t xml:space="preserve"> </w:t>
      </w:r>
      <w:r w:rsidR="003F7F82">
        <w:rPr>
          <w:noProof/>
        </w:rPr>
        <w:t>is</w:t>
      </w:r>
      <w:r w:rsidR="003F7F82">
        <w:rPr>
          <w:noProof/>
        </w:rPr>
        <w:t xml:space="preserve"> </w:t>
      </w:r>
      <w:r w:rsidR="003F7F82">
        <w:rPr>
          <w:noProof/>
        </w:rPr>
        <w:t>ju</w:t>
      </w:r>
      <w:r w:rsidR="003F7F82">
        <w:rPr>
          <w:noProof/>
        </w:rPr>
        <w:t>st</w:t>
      </w:r>
      <w:r w:rsidR="003F7F82">
        <w:rPr>
          <w:noProof/>
        </w:rPr>
        <w:t xml:space="preserve"> </w:t>
      </w:r>
      <w:r w:rsidR="003F7F82">
        <w:rPr>
          <w:noProof/>
        </w:rPr>
        <w:t>pa</w:t>
      </w:r>
      <w:r w:rsidR="003F7F82">
        <w:rPr>
          <w:noProof/>
        </w:rPr>
        <w:t>dd</w:t>
      </w:r>
      <w:r w:rsidR="003F7F82">
        <w:rPr>
          <w:noProof/>
        </w:rPr>
        <w:t>i</w:t>
      </w:r>
      <w:r w:rsidR="003F7F82">
        <w:rPr>
          <w:noProof/>
        </w:rPr>
        <w:t>ng</w:t>
      </w:r>
      <w:r w:rsidR="003F7F82">
        <w:rPr>
          <w:noProof/>
        </w:rPr>
        <w:t xml:space="preserve"> -</w:t>
      </w:r>
      <w:r w:rsidR="003F7F82">
        <w:rPr>
          <w:noProof/>
        </w:rPr>
        <w:t xml:space="preserve"> </w:t>
      </w:r>
      <w:r w:rsidR="003F7F82">
        <w:rPr>
          <w:noProof/>
        </w:rPr>
        <w:t>I</w:t>
      </w:r>
      <w:r w:rsidR="003F7F82">
        <w:rPr>
          <w:noProof/>
        </w:rPr>
        <w:t xml:space="preserve"> </w:t>
      </w:r>
      <w:r w:rsidR="003F7F82">
        <w:rPr>
          <w:noProof/>
        </w:rPr>
        <w:t>gener</w:t>
      </w:r>
      <w:r w:rsidR="003F7F82">
        <w:rPr>
          <w:noProof/>
        </w:rPr>
        <w:t>a</w:t>
      </w:r>
      <w:r w:rsidR="003F7F82">
        <w:rPr>
          <w:noProof/>
        </w:rPr>
        <w:t>l</w:t>
      </w:r>
      <w:r w:rsidR="003F7F82">
        <w:rPr>
          <w:noProof/>
        </w:rPr>
        <w:t>ly</w:t>
      </w:r>
      <w:r w:rsidR="003F7F82">
        <w:rPr>
          <w:noProof/>
        </w:rPr>
        <w:t xml:space="preserve"> discourage student</w:t>
      </w:r>
      <w:r w:rsidR="003F7F82">
        <w:rPr>
          <w:noProof/>
        </w:rPr>
        <w:t>s from adding page</w:t>
      </w:r>
      <w:r w:rsidR="003F7F82">
        <w:rPr>
          <w:noProof/>
        </w:rPr>
        <w:t xml:space="preserve"> after page</w:t>
      </w:r>
      <w:r w:rsidR="003F7F82">
        <w:rPr>
          <w:noProof/>
        </w:rPr>
        <w:t xml:space="preserve"> of fig</w:t>
      </w:r>
      <w:r w:rsidR="003F7F82">
        <w:rPr>
          <w:noProof/>
        </w:rPr>
        <w:t>ure</w:t>
      </w:r>
      <w:r w:rsidR="003F7F82">
        <w:rPr>
          <w:noProof/>
        </w:rPr>
        <w:t xml:space="preserve"> </w:t>
      </w:r>
      <w:r w:rsidR="003F7F82">
        <w:rPr>
          <w:noProof/>
        </w:rPr>
        <w:t>captions</w:t>
      </w:r>
      <w:r w:rsidR="003F7F82">
        <w:rPr>
          <w:noProof/>
        </w:rPr>
        <w:t xml:space="preserve"> as nobody reads it.</w:t>
      </w:r>
      <w:r w:rsidR="003F7F82">
        <w:rPr>
          <w:noProof/>
        </w:rPr>
        <w:t xml:space="preserve"> Examiners completely ignore these sections.</w:t>
      </w:r>
    </w:p>
  </w:comment>
  <w:comment w:id="1" w:author="Michael Ferry" w:date="2017-10-02T16:13:00Z" w:initials="MF">
    <w:p w14:paraId="2EEBA033" w14:textId="31BB329A" w:rsidR="00A82CF8" w:rsidRDefault="00A82CF8">
      <w:pPr>
        <w:pStyle w:val="CommentText"/>
      </w:pPr>
      <w:r>
        <w:rPr>
          <w:rStyle w:val="CommentReference"/>
        </w:rPr>
        <w:annotationRef/>
      </w:r>
      <w:r w:rsidR="003F7F82">
        <w:rPr>
          <w:noProof/>
        </w:rPr>
        <w:t>Th</w:t>
      </w:r>
      <w:r w:rsidR="003F7F82">
        <w:rPr>
          <w:noProof/>
        </w:rPr>
        <w:t xml:space="preserve">is </w:t>
      </w:r>
      <w:r w:rsidR="003F7F82">
        <w:rPr>
          <w:noProof/>
        </w:rPr>
        <w:t>is</w:t>
      </w:r>
      <w:r w:rsidR="003F7F82">
        <w:rPr>
          <w:noProof/>
        </w:rPr>
        <w:t xml:space="preserve"> </w:t>
      </w:r>
      <w:r w:rsidR="003F7F82">
        <w:rPr>
          <w:noProof/>
        </w:rPr>
        <w:t>pa</w:t>
      </w:r>
      <w:r w:rsidR="003F7F82">
        <w:rPr>
          <w:noProof/>
        </w:rPr>
        <w:t>dd</w:t>
      </w:r>
      <w:r w:rsidR="003F7F82">
        <w:rPr>
          <w:noProof/>
        </w:rPr>
        <w:t>i</w:t>
      </w:r>
      <w:r w:rsidR="003F7F82">
        <w:rPr>
          <w:noProof/>
        </w:rPr>
        <w:t>ng</w:t>
      </w:r>
    </w:p>
  </w:comment>
  <w:comment w:id="21" w:author="Michael Ferry" w:date="2017-10-02T15:03:00Z" w:initials="MF">
    <w:p w14:paraId="09BAC80C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 xml:space="preserve">I would remove all figures of standard equipment as it is just padding. An explanation in the text is sufficient. </w:t>
      </w:r>
    </w:p>
  </w:comment>
  <w:comment w:id="22" w:author="Michael Ferry" w:date="2017-10-02T15:04:00Z" w:initials="MF">
    <w:p w14:paraId="5D993818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>Put in an appendix of charge calculations</w:t>
      </w:r>
    </w:p>
  </w:comment>
  <w:comment w:id="25" w:author="Michael Ferry" w:date="2017-10-02T15:06:00Z" w:initials="MF">
    <w:p w14:paraId="5A09D259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This figure is ok as the equipment is non-standard and it shows the operating principles</w:t>
      </w:r>
    </w:p>
  </w:comment>
  <w:comment w:id="36" w:author="Michael Ferry" w:date="2017-10-02T15:08:00Z" w:initials="MF">
    <w:p w14:paraId="45D7942C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These are ok</w:t>
      </w:r>
    </w:p>
  </w:comment>
  <w:comment w:id="85" w:author="Michael Ferry" w:date="2017-10-02T15:24:00Z" w:initials="MF">
    <w:p w14:paraId="7A5C2EC7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needed?</w:t>
      </w:r>
    </w:p>
  </w:comment>
  <w:comment w:id="86" w:author="Michael Ferry" w:date="2017-10-02T15:24:00Z" w:initials="MF">
    <w:p w14:paraId="3D7B7D7B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All these sub-sections probably should be a single section on "target manufacture"</w:t>
      </w:r>
    </w:p>
  </w:comment>
  <w:comment w:id="89" w:author="Michael Ferry" w:date="2017-10-02T15:26:00Z" w:initials="MF">
    <w:p w14:paraId="4589B4D2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>Needed?</w:t>
      </w:r>
    </w:p>
  </w:comment>
  <w:comment w:id="90" w:author="Michael Ferry" w:date="2017-10-02T15:27:00Z" w:initials="MF">
    <w:p w14:paraId="4EEAADA9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>This is the only fig I would keep.</w:t>
      </w:r>
    </w:p>
  </w:comment>
  <w:comment w:id="93" w:author="Michael Ferry" w:date="2017-10-02T15:31:00Z" w:initials="MF">
    <w:p w14:paraId="1C151047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 xml:space="preserve">I would try to integrate this info into the previous section on semi-crystalline target manufacture. </w:t>
      </w:r>
    </w:p>
  </w:comment>
  <w:comment w:id="95" w:author="Michael Ferry" w:date="2017-10-02T15:30:00Z" w:initials="MF">
    <w:p w14:paraId="6F1E2C23" w14:textId="77777777" w:rsidR="00717510" w:rsidRDefault="00717510">
      <w:pPr>
        <w:pStyle w:val="CommentText"/>
      </w:pPr>
      <w:r>
        <w:rPr>
          <w:rStyle w:val="CommentReference"/>
        </w:rPr>
        <w:annotationRef/>
      </w:r>
      <w:r>
        <w:t>Needed?</w:t>
      </w:r>
    </w:p>
  </w:comment>
  <w:comment w:id="109" w:author="Michael Ferry" w:date="2017-10-02T15:42:00Z" w:initials="MF">
    <w:p w14:paraId="0A80054F" w14:textId="6C584BE3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remove this sub-section</w:t>
      </w:r>
    </w:p>
  </w:comment>
  <w:comment w:id="112" w:author="Michael Ferry" w:date="2017-10-02T16:17:00Z" w:initials="MF">
    <w:p w14:paraId="00DC5F87" w14:textId="0617B15F" w:rsidR="00C42221" w:rsidRDefault="00C42221">
      <w:pPr>
        <w:pStyle w:val="CommentText"/>
      </w:pPr>
      <w:r>
        <w:rPr>
          <w:rStyle w:val="CommentReference"/>
        </w:rPr>
        <w:annotationRef/>
      </w:r>
      <w:r w:rsidR="003F7F82">
        <w:rPr>
          <w:noProof/>
        </w:rPr>
        <w:t>Yo</w:t>
      </w:r>
      <w:r w:rsidR="003F7F82">
        <w:rPr>
          <w:noProof/>
        </w:rPr>
        <w:t xml:space="preserve">u </w:t>
      </w:r>
      <w:r w:rsidR="003F7F82">
        <w:rPr>
          <w:noProof/>
        </w:rPr>
        <w:t xml:space="preserve">use various units </w:t>
      </w:r>
      <w:r w:rsidR="003F7F82">
        <w:rPr>
          <w:noProof/>
        </w:rPr>
        <w:t xml:space="preserve">for </w:t>
      </w:r>
      <w:r w:rsidR="003F7F82">
        <w:rPr>
          <w:noProof/>
        </w:rPr>
        <w:t>vacuum pressure</w:t>
      </w:r>
    </w:p>
  </w:comment>
  <w:comment w:id="118" w:author="Michael Ferry" w:date="2017-10-02T15:43:00Z" w:initials="MF">
    <w:p w14:paraId="42103BB7" w14:textId="03CFBA6B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ok, because it is not standard equipment</w:t>
      </w:r>
    </w:p>
  </w:comment>
  <w:comment w:id="141" w:author="Michael Ferry" w:date="2017-10-02T15:59:00Z" w:initials="MF">
    <w:p w14:paraId="43CB5917" w14:textId="6B2591E8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what other experiments?</w:t>
      </w:r>
    </w:p>
  </w:comment>
  <w:comment w:id="142" w:author="Michael Ferry" w:date="2017-10-02T16:00:00Z" w:initials="MF">
    <w:p w14:paraId="22895D83" w14:textId="0AD531A0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be more specific and add a reference or two</w:t>
      </w:r>
    </w:p>
  </w:comment>
  <w:comment w:id="143" w:author="Michael Ferry" w:date="2017-10-02T16:01:00Z" w:initials="MF">
    <w:p w14:paraId="214D76A4" w14:textId="33CD36E3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Too much information for a standard vacuum dessicator.</w:t>
      </w:r>
    </w:p>
  </w:comment>
  <w:comment w:id="144" w:author="Michael Ferry" w:date="2017-10-02T16:01:00Z" w:initials="MF">
    <w:p w14:paraId="2299C3E3" w14:textId="7FFCB06E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 xml:space="preserve">Is this a standard dessicator? </w:t>
      </w:r>
    </w:p>
  </w:comment>
  <w:comment w:id="148" w:author="Michael Ferry" w:date="2017-10-02T16:04:00Z" w:initials="MF">
    <w:p w14:paraId="69C4B2A8" w14:textId="3A06B3DE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Thin fim thickness</w:t>
      </w:r>
    </w:p>
  </w:comment>
  <w:comment w:id="154" w:author="Michael Ferry" w:date="2017-10-02T16:04:00Z" w:initials="MF">
    <w:p w14:paraId="052EAF64" w14:textId="6B0B3D55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Scanning electron microscopy</w:t>
      </w:r>
    </w:p>
  </w:comment>
  <w:comment w:id="160" w:author="Michael Ferry" w:date="2017-10-02T16:03:00Z" w:initials="MF">
    <w:p w14:paraId="01C62A6B" w14:textId="2A55FC1A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what method did you use for determining composition and what are the errors?</w:t>
      </w:r>
    </w:p>
  </w:comment>
  <w:comment w:id="182" w:author="Michael Ferry" w:date="2017-10-02T16:10:00Z" w:initials="MF">
    <w:p w14:paraId="0FEC8348" w14:textId="7F7524F6" w:rsidR="00717510" w:rsidRDefault="00717510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maybe integrate with "Thim fim thicjkness and surface topography"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54D3E85" w15:done="0"/>
  <w15:commentEx w15:paraId="2EEBA033" w15:done="0"/>
  <w15:commentEx w15:paraId="09BAC80C" w15:done="0"/>
  <w15:commentEx w15:paraId="5D993818" w15:done="0"/>
  <w15:commentEx w15:paraId="5A09D259" w15:done="0"/>
  <w15:commentEx w15:paraId="45D7942C" w15:done="0"/>
  <w15:commentEx w15:paraId="7A5C2EC7" w15:done="0"/>
  <w15:commentEx w15:paraId="3D7B7D7B" w15:done="0"/>
  <w15:commentEx w15:paraId="4589B4D2" w15:done="0"/>
  <w15:commentEx w15:paraId="4EEAADA9" w15:done="0"/>
  <w15:commentEx w15:paraId="1C151047" w15:done="0"/>
  <w15:commentEx w15:paraId="6F1E2C23" w15:done="0"/>
  <w15:commentEx w15:paraId="0A80054F" w15:done="0"/>
  <w15:commentEx w15:paraId="00DC5F87" w15:done="0"/>
  <w15:commentEx w15:paraId="42103BB7" w15:done="0"/>
  <w15:commentEx w15:paraId="43CB5917" w15:done="0"/>
  <w15:commentEx w15:paraId="22895D83" w15:done="0"/>
  <w15:commentEx w15:paraId="214D76A4" w15:done="0"/>
  <w15:commentEx w15:paraId="2299C3E3" w15:done="0"/>
  <w15:commentEx w15:paraId="69C4B2A8" w15:done="0"/>
  <w15:commentEx w15:paraId="052EAF64" w15:done="0"/>
  <w15:commentEx w15:paraId="01C62A6B" w15:done="0"/>
  <w15:commentEx w15:paraId="0FEC834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7AD506" w14:textId="77777777" w:rsidR="003F7F82" w:rsidRDefault="003F7F82">
      <w:pPr>
        <w:spacing w:after="0" w:line="240" w:lineRule="auto"/>
      </w:pPr>
      <w:r>
        <w:separator/>
      </w:r>
    </w:p>
  </w:endnote>
  <w:endnote w:type="continuationSeparator" w:id="0">
    <w:p w14:paraId="589F708A" w14:textId="77777777" w:rsidR="003F7F82" w:rsidRDefault="003F7F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E21CA8" w14:textId="77777777" w:rsidR="00717510" w:rsidRDefault="00717510">
    <w:pPr>
      <w:spacing w:after="0" w:line="200" w:lineRule="exact"/>
      <w:rPr>
        <w:sz w:val="20"/>
        <w:szCs w:val="20"/>
      </w:rPr>
    </w:pPr>
    <w:r>
      <w:rPr>
        <w:noProof/>
        <w:lang w:val="en-AU" w:eastAsia="zh-CN"/>
      </w:rPr>
      <mc:AlternateContent>
        <mc:Choice Requires="wps">
          <w:drawing>
            <wp:anchor distT="0" distB="0" distL="114300" distR="114300" simplePos="0" relativeHeight="503313655" behindDoc="1" locked="0" layoutInCell="1" allowOverlap="1" wp14:anchorId="36B00D9D" wp14:editId="1B070D37">
              <wp:simplePos x="0" y="0"/>
              <wp:positionH relativeFrom="page">
                <wp:posOffset>3745230</wp:posOffset>
              </wp:positionH>
              <wp:positionV relativeFrom="page">
                <wp:posOffset>10222230</wp:posOffset>
              </wp:positionV>
              <wp:extent cx="69850" cy="177165"/>
              <wp:effectExtent l="1905" t="1905" r="4445" b="1905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85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2844C8" w14:textId="77777777" w:rsidR="00717510" w:rsidRDefault="00717510">
                          <w:pPr>
                            <w:spacing w:after="0" w:line="25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w w:val="130"/>
                              <w:sz w:val="24"/>
                              <w:szCs w:val="24"/>
                            </w:rPr>
                            <w:t>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B00D9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94.9pt;margin-top:804.9pt;width:5.5pt;height:13.95pt;z-index:-28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" filled="f" stroked="f">
              <v:textbox inset="0,0,0,0">
                <w:txbxContent>
                  <w:p w14:paraId="052844C8" w14:textId="77777777" w:rsidR="00717510" w:rsidRDefault="00717510">
                    <w:pPr>
                      <w:spacing w:after="0" w:line="25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w w:val="130"/>
                        <w:sz w:val="24"/>
                        <w:szCs w:val="24"/>
                      </w:rPr>
                      <w:t>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74AA2" w14:textId="77777777" w:rsidR="00717510" w:rsidRDefault="00717510">
    <w:pPr>
      <w:spacing w:after="0" w:line="200" w:lineRule="exact"/>
      <w:rPr>
        <w:sz w:val="20"/>
        <w:szCs w:val="20"/>
      </w:rPr>
    </w:pPr>
    <w:r>
      <w:rPr>
        <w:noProof/>
        <w:lang w:val="en-AU" w:eastAsia="zh-CN"/>
      </w:rPr>
      <mc:AlternateContent>
        <mc:Choice Requires="wps">
          <w:drawing>
            <wp:anchor distT="0" distB="0" distL="114300" distR="114300" simplePos="0" relativeHeight="503313656" behindDoc="1" locked="0" layoutInCell="1" allowOverlap="1" wp14:anchorId="7892ADE6" wp14:editId="2E26563A">
              <wp:simplePos x="0" y="0"/>
              <wp:positionH relativeFrom="page">
                <wp:posOffset>3723005</wp:posOffset>
              </wp:positionH>
              <wp:positionV relativeFrom="page">
                <wp:posOffset>10222230</wp:posOffset>
              </wp:positionV>
              <wp:extent cx="113665" cy="177165"/>
              <wp:effectExtent l="0" t="1905" r="1905" b="1905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6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78FAB5" w14:textId="77777777" w:rsidR="00717510" w:rsidRDefault="00717510">
                          <w:pPr>
                            <w:spacing w:after="0" w:line="255" w:lineRule="exact"/>
                            <w:ind w:left="20" w:right="-56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w w:val="130"/>
                              <w:sz w:val="24"/>
                              <w:szCs w:val="24"/>
                            </w:rPr>
                            <w:t>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92ADE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293.15pt;margin-top:804.9pt;width:8.95pt;height:13.95pt;z-index:-2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" filled="f" stroked="f">
              <v:textbox inset="0,0,0,0">
                <w:txbxContent>
                  <w:p w14:paraId="5078FAB5" w14:textId="77777777" w:rsidR="00717510" w:rsidRDefault="00717510">
                    <w:pPr>
                      <w:spacing w:after="0" w:line="255" w:lineRule="exact"/>
                      <w:ind w:left="20" w:right="-56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w w:val="130"/>
                        <w:sz w:val="24"/>
                        <w:szCs w:val="24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145997" w14:textId="77777777" w:rsidR="00717510" w:rsidRDefault="00717510">
    <w:pPr>
      <w:spacing w:after="0" w:line="200" w:lineRule="exact"/>
      <w:rPr>
        <w:sz w:val="20"/>
        <w:szCs w:val="20"/>
      </w:rPr>
    </w:pPr>
    <w:r>
      <w:rPr>
        <w:noProof/>
        <w:lang w:val="en-AU" w:eastAsia="zh-CN"/>
      </w:rPr>
      <mc:AlternateContent>
        <mc:Choice Requires="wps">
          <w:drawing>
            <wp:anchor distT="0" distB="0" distL="114300" distR="114300" simplePos="0" relativeHeight="503313657" behindDoc="1" locked="0" layoutInCell="1" allowOverlap="1" wp14:anchorId="0FC6CAB6" wp14:editId="585B6136">
              <wp:simplePos x="0" y="0"/>
              <wp:positionH relativeFrom="page">
                <wp:posOffset>3688080</wp:posOffset>
              </wp:positionH>
              <wp:positionV relativeFrom="page">
                <wp:posOffset>10222230</wp:posOffset>
              </wp:positionV>
              <wp:extent cx="183515" cy="177165"/>
              <wp:effectExtent l="1905" t="1905" r="0" b="1905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51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4D21FA" w14:textId="77777777" w:rsidR="00717510" w:rsidRDefault="00717510">
                          <w:pPr>
                            <w:spacing w:after="0" w:line="25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w w:val="130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42221">
                            <w:rPr>
                              <w:rFonts w:ascii="Arial" w:eastAsia="Arial" w:hAnsi="Arial" w:cs="Arial"/>
                              <w:noProof/>
                              <w:w w:val="130"/>
                              <w:sz w:val="24"/>
                              <w:szCs w:val="24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C6CAB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290.4pt;margin-top:804.9pt;width:14.45pt;height:13.95pt;z-index:-28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eThrgIAAK8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" filled="f" stroked="f">
              <v:textbox inset="0,0,0,0">
                <w:txbxContent>
                  <w:p w14:paraId="6C4D21FA" w14:textId="77777777" w:rsidR="00717510" w:rsidRDefault="00717510">
                    <w:pPr>
                      <w:spacing w:after="0" w:line="25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w w:val="130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42221">
                      <w:rPr>
                        <w:rFonts w:ascii="Arial" w:eastAsia="Arial" w:hAnsi="Arial" w:cs="Arial"/>
                        <w:noProof/>
                        <w:w w:val="130"/>
                        <w:sz w:val="24"/>
                        <w:szCs w:val="24"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FBE935" w14:textId="77777777" w:rsidR="00717510" w:rsidRDefault="00717510">
    <w:pPr>
      <w:spacing w:after="0" w:line="200" w:lineRule="exact"/>
      <w:rPr>
        <w:sz w:val="20"/>
        <w:szCs w:val="20"/>
      </w:rPr>
    </w:pPr>
    <w:r>
      <w:rPr>
        <w:noProof/>
        <w:lang w:val="en-AU" w:eastAsia="zh-CN"/>
      </w:rPr>
      <mc:AlternateContent>
        <mc:Choice Requires="wps">
          <w:drawing>
            <wp:anchor distT="0" distB="0" distL="114300" distR="114300" simplePos="0" relativeHeight="503313658" behindDoc="1" locked="0" layoutInCell="1" allowOverlap="1" wp14:anchorId="44AD3E31" wp14:editId="4537B504">
              <wp:simplePos x="0" y="0"/>
              <wp:positionH relativeFrom="page">
                <wp:posOffset>3678555</wp:posOffset>
              </wp:positionH>
              <wp:positionV relativeFrom="page">
                <wp:posOffset>10222230</wp:posOffset>
              </wp:positionV>
              <wp:extent cx="202565" cy="177165"/>
              <wp:effectExtent l="1905" t="1905" r="0" b="190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25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5585D5" w14:textId="77777777" w:rsidR="00717510" w:rsidRDefault="00717510">
                          <w:pPr>
                            <w:spacing w:after="0" w:line="25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42221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AD3E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289.65pt;margin-top:804.9pt;width:15.95pt;height:13.95pt;z-index:-282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" filled="f" stroked="f">
              <v:textbox inset="0,0,0,0">
                <w:txbxContent>
                  <w:p w14:paraId="0F5585D5" w14:textId="77777777" w:rsidR="00717510" w:rsidRDefault="00717510">
                    <w:pPr>
                      <w:spacing w:after="0" w:line="25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42221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F553E" w14:textId="77777777" w:rsidR="003F7F82" w:rsidRDefault="003F7F82">
      <w:pPr>
        <w:spacing w:after="0" w:line="240" w:lineRule="auto"/>
      </w:pPr>
      <w:r>
        <w:separator/>
      </w:r>
    </w:p>
  </w:footnote>
  <w:footnote w:type="continuationSeparator" w:id="0">
    <w:p w14:paraId="668378C7" w14:textId="77777777" w:rsidR="003F7F82" w:rsidRDefault="003F7F82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hael Ferry">
    <w15:presenceInfo w15:providerId="Windows Live" w15:userId="80a92fcd469cc6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visionView w:markup="0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C95"/>
    <w:rsid w:val="002B6BC7"/>
    <w:rsid w:val="003F7F82"/>
    <w:rsid w:val="00547F90"/>
    <w:rsid w:val="005E467B"/>
    <w:rsid w:val="00693585"/>
    <w:rsid w:val="00717510"/>
    <w:rsid w:val="007D5015"/>
    <w:rsid w:val="00802C95"/>
    <w:rsid w:val="00933534"/>
    <w:rsid w:val="009E333C"/>
    <w:rsid w:val="00A4258C"/>
    <w:rsid w:val="00A82CF8"/>
    <w:rsid w:val="00C42221"/>
    <w:rsid w:val="00CA6E64"/>
    <w:rsid w:val="00F21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AFBDDF"/>
  <w15:docId w15:val="{A95F5926-A938-4ACF-99EA-11331FEF7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E46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467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46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46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467B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5E467B"/>
    <w:pPr>
      <w:widowControl/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46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6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7" Type="http://schemas.openxmlformats.org/officeDocument/2006/relationships/footer" Target="footer2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footer" Target="footer4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microsoft.com/office/2011/relationships/people" Target="people.xml"/><Relationship Id="rId5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footer" Target="footer3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footnotes" Target="footnote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29</Pages>
  <Words>6714</Words>
  <Characters>38272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Ferry</dc:creator>
  <cp:lastModifiedBy>Michael Ferry</cp:lastModifiedBy>
  <cp:revision>6</cp:revision>
  <dcterms:created xsi:type="dcterms:W3CDTF">2017-10-02T03:56:00Z</dcterms:created>
  <dcterms:modified xsi:type="dcterms:W3CDTF">2017-10-02T05:20:00Z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2017-09-15T00:00:00Z</vt:filetime>
  </property>
  <property fmtid="{D5CDD505-2E9C-101B-9397-08002B2CF9AE}" pid="3" name="LastSaved">
    <vt:filetime>2017-09-18T00:00:00Z</vt:filetime>
  </property>
</Properties>
</file>